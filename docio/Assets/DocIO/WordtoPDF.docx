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AdventureWorks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4679DB55" w14:textId="7E964DE6" w:rsidR="0021330C" w:rsidRDefault="00667E1D" w:rsidP="00CC0962">
      <w:pPr>
        <w:ind w:firstLine="720"/>
        <w:jc w:val="both"/>
      </w:pPr>
      <w:r>
        <w:t xml:space="preserve">In </w:t>
      </w:r>
      <w:r w:rsidRPr="00A84F0D">
        <w:rPr>
          <w:b/>
          <w:bCs/>
          <w:rPrChange w:id="3" w:author="Ramaraj Marimuthu" w:date="2020-12-02T13:05:00Z">
            <w:rPr/>
          </w:rPrChange>
        </w:rPr>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ins w:id="4" w:author="Ramaraj Marimuthu" w:date="2020-12-02T13:05:00Z">
        <w:r w:rsidR="00177E87">
          <w:t xml:space="preserve"> details</w:t>
        </w:r>
      </w:ins>
      <w:r>
        <w:t>.</w:t>
      </w:r>
    </w:p>
    <w:p w14:paraId="3CA1B53D" w14:textId="77777777" w:rsidR="0021330C" w:rsidRDefault="0021330C" w:rsidP="0021330C"/>
    <w:p w14:paraId="4311D4C0" w14:textId="2BC8423C"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FC07EC">
            <w:pPr>
              <w:jc w:val="both"/>
            </w:pPr>
            <w:r>
              <w:rPr>
                <w:noProof/>
              </w:rPr>
              <w:drawing>
                <wp:anchor distT="0" distB="0" distL="114300" distR="114300" simplePos="0" relativeHeight="251658240"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FC07EC">
            <w:pPr>
              <w:pStyle w:val="Heading1"/>
              <w:jc w:val="both"/>
            </w:pPr>
            <w:r>
              <w:t>Mountain-200</w:t>
            </w:r>
          </w:p>
          <w:p w14:paraId="6B354098" w14:textId="77777777" w:rsidR="00667E1D" w:rsidRDefault="00667E1D" w:rsidP="00FC07EC">
            <w:pPr>
              <w:jc w:val="both"/>
            </w:pPr>
            <w:r>
              <w:t>Product No: BK-M68B-38</w:t>
            </w:r>
          </w:p>
          <w:p w14:paraId="74FBED45" w14:textId="77777777" w:rsidR="00667E1D" w:rsidRDefault="00667E1D" w:rsidP="00FC07EC">
            <w:pPr>
              <w:jc w:val="both"/>
            </w:pPr>
            <w:r>
              <w:t>Size: 38</w:t>
            </w:r>
          </w:p>
          <w:p w14:paraId="7FCA5930" w14:textId="77777777" w:rsidR="00667E1D" w:rsidRDefault="00667E1D" w:rsidP="00FC07EC">
            <w:pPr>
              <w:jc w:val="both"/>
            </w:pPr>
            <w:r>
              <w:t>Weight: 25</w:t>
            </w:r>
          </w:p>
          <w:p w14:paraId="10CC80A6" w14:textId="77777777" w:rsidR="00667E1D" w:rsidRDefault="00667E1D" w:rsidP="00FC07EC">
            <w:pPr>
              <w:jc w:val="both"/>
            </w:pPr>
            <w:r>
              <w:t>Price: $2,294.99</w:t>
            </w:r>
          </w:p>
          <w:p w14:paraId="10701DAD" w14:textId="77777777" w:rsidR="00667E1D" w:rsidRDefault="00667E1D" w:rsidP="00FC07EC">
            <w:pPr>
              <w:jc w:val="both"/>
            </w:pPr>
          </w:p>
          <w:p w14:paraId="382F2042" w14:textId="77777777" w:rsidR="00667E1D" w:rsidRDefault="00667E1D" w:rsidP="00FC07EC">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FC07EC">
            <w:pPr>
              <w:pStyle w:val="Heading1"/>
              <w:jc w:val="both"/>
            </w:pPr>
            <w:r>
              <w:t>Mountain-300</w:t>
            </w:r>
          </w:p>
          <w:p w14:paraId="2BB8F9B1" w14:textId="77777777" w:rsidR="00667E1D" w:rsidRDefault="00667E1D" w:rsidP="00FC07EC">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FC07EC">
            <w:pPr>
              <w:jc w:val="both"/>
            </w:pPr>
            <w:r>
              <w:t>Size: 35</w:t>
            </w:r>
          </w:p>
          <w:p w14:paraId="77E50376" w14:textId="77777777" w:rsidR="00667E1D" w:rsidRDefault="00667E1D" w:rsidP="00FC07EC">
            <w:pPr>
              <w:jc w:val="both"/>
            </w:pPr>
            <w:r>
              <w:t>Weight: 22</w:t>
            </w:r>
          </w:p>
          <w:p w14:paraId="27C2AB19" w14:textId="77777777" w:rsidR="00667E1D" w:rsidRDefault="00667E1D" w:rsidP="00FC07EC">
            <w:pPr>
              <w:jc w:val="both"/>
            </w:pPr>
            <w:r>
              <w:t>Price: $1,079.99</w:t>
            </w:r>
          </w:p>
          <w:p w14:paraId="722AA0D7" w14:textId="77777777" w:rsidR="00667E1D" w:rsidRDefault="00667E1D" w:rsidP="00FC07EC">
            <w:pPr>
              <w:jc w:val="both"/>
            </w:pPr>
          </w:p>
          <w:p w14:paraId="6869523D" w14:textId="77777777" w:rsidR="00667E1D" w:rsidRDefault="00667E1D" w:rsidP="00FC07EC">
            <w:pPr>
              <w:jc w:val="both"/>
            </w:pPr>
          </w:p>
        </w:tc>
        <w:tc>
          <w:tcPr>
            <w:tcW w:w="5056" w:type="dxa"/>
            <w:shd w:val="clear" w:color="auto" w:fill="auto"/>
          </w:tcPr>
          <w:p w14:paraId="2B84CAFF" w14:textId="65442458" w:rsidR="00667E1D" w:rsidRDefault="00CF2A44" w:rsidP="00FC07EC">
            <w:pPr>
              <w:pStyle w:val="Heading1"/>
              <w:jc w:val="both"/>
            </w:pPr>
            <w:r>
              <w:rPr>
                <w:noProof/>
              </w:rPr>
              <w:drawing>
                <wp:anchor distT="0" distB="0" distL="114300" distR="114300" simplePos="0" relativeHeight="251658241"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1BF0CA73" w14:textId="77777777" w:rsidR="00D26968" w:rsidRDefault="00D26968" w:rsidP="00C11F99">
      <w:pPr>
        <w:rPr>
          <w:rFonts w:ascii="Calibri" w:hAnsi="Calibri"/>
          <w:b/>
          <w:u w:val="single"/>
        </w:rPr>
      </w:pPr>
    </w:p>
    <w:p w14:paraId="555D0080" w14:textId="77777777" w:rsidR="00CC0962" w:rsidRDefault="00CC0962" w:rsidP="00C11F99">
      <w:pPr>
        <w:rPr>
          <w:rFonts w:ascii="Calibri" w:hAnsi="Calibri"/>
          <w:b/>
          <w:u w:val="single"/>
        </w:rPr>
      </w:pPr>
    </w:p>
    <w:p w14:paraId="65118D5D" w14:textId="77777777" w:rsidR="00CC0962" w:rsidRDefault="00CC0962">
      <w:pPr>
        <w:spacing w:after="160" w:line="259" w:lineRule="auto"/>
        <w:rPr>
          <w:rFonts w:ascii="Calibri" w:hAnsi="Calibri"/>
          <w:b/>
          <w:u w:val="single"/>
        </w:rPr>
      </w:pPr>
      <w:r>
        <w:rPr>
          <w:rFonts w:ascii="Calibri" w:hAnsi="Calibri"/>
          <w:b/>
          <w:u w:val="single"/>
        </w:rPr>
        <w:br w:type="page"/>
      </w:r>
    </w:p>
    <w:p w14:paraId="03615847" w14:textId="77777777" w:rsidR="00BF724E" w:rsidRDefault="00BF724E" w:rsidP="00BF724E">
      <w:pPr>
        <w:jc w:val="center"/>
        <w:rPr>
          <w:sz w:val="56"/>
          <w:szCs w:val="56"/>
        </w:rPr>
      </w:pPr>
      <w:r w:rsidRPr="00D219AC">
        <w:rPr>
          <w:sz w:val="56"/>
          <w:szCs w:val="56"/>
        </w:rPr>
        <w:lastRenderedPageBreak/>
        <w:t>Marketing Campaign Process</w:t>
      </w:r>
    </w:p>
    <w:p w14:paraId="4884503E" w14:textId="77777777" w:rsidR="00BF724E" w:rsidRDefault="00BF724E" w:rsidP="00BF724E">
      <w:r w:rsidRPr="00011304">
        <w:rPr>
          <w:noProof/>
        </w:rPr>
        <w:drawing>
          <wp:anchor distT="0" distB="0" distL="114300" distR="114300" simplePos="0" relativeHeight="251660291" behindDoc="0" locked="0" layoutInCell="1" allowOverlap="1" wp14:anchorId="0B4B1BA2" wp14:editId="5B6FC295">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17073A0F" w14:textId="77777777" w:rsidR="00BF724E" w:rsidRDefault="00BF724E" w:rsidP="00BF724E">
      <w:r>
        <w:br w:type="page"/>
      </w:r>
    </w:p>
    <w:p w14:paraId="1B07761A" w14:textId="0896E109" w:rsidR="00CC0962" w:rsidRDefault="00CC0962" w:rsidP="00CC0962">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Ind w:w="0" w:type="dxa"/>
        <w:tblLook w:val="04A0" w:firstRow="1" w:lastRow="0" w:firstColumn="1" w:lastColumn="0" w:noHBand="0" w:noVBand="1"/>
      </w:tblPr>
      <w:tblGrid>
        <w:gridCol w:w="9350"/>
      </w:tblGrid>
      <w:tr w:rsidR="00CC0962" w14:paraId="460FAD7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084A8E4D" w14:textId="77777777" w:rsidR="00CC0962" w:rsidRDefault="00CC0962">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2F41E50F" w14:textId="77777777" w:rsidR="00CC0962" w:rsidRDefault="00CC0962">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0DFD3610" w14:textId="77777777" w:rsidR="00CC0962" w:rsidRDefault="00CC0962">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CC0962" w14:paraId="77C3E285"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627ED47F" w14:textId="0C8DF1BF" w:rsidR="00CC0962" w:rsidRDefault="00CC0962">
            <w:pPr>
              <w:spacing w:before="240" w:line="360" w:lineRule="auto"/>
              <w:rPr>
                <w:rFonts w:asciiTheme="majorBidi" w:hAnsiTheme="majorBidi" w:cstheme="majorBidi"/>
              </w:rPr>
            </w:pPr>
            <w:r>
              <w:rPr>
                <w:noProof/>
              </w:rPr>
              <w:drawing>
                <wp:anchor distT="0" distB="0" distL="114300" distR="114300" simplePos="0" relativeHeight="251658242" behindDoc="1" locked="0" layoutInCell="1" allowOverlap="1" wp14:anchorId="2D6F88D6" wp14:editId="2A334940">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0" locked="0" layoutInCell="1" allowOverlap="1" wp14:anchorId="2AE14DE3" wp14:editId="0F802018">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AE14DE3"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36AAE84D" w14:textId="77777777" w:rsidR="00CC0962" w:rsidRDefault="00CC0962">
            <w:pPr>
              <w:spacing w:line="360" w:lineRule="auto"/>
              <w:rPr>
                <w:rFonts w:asciiTheme="majorBidi" w:hAnsiTheme="majorBidi" w:cstheme="majorBidi"/>
                <w:b/>
                <w:bCs/>
              </w:rPr>
            </w:pPr>
            <w:r>
              <w:rPr>
                <w:rFonts w:asciiTheme="majorBidi" w:hAnsiTheme="majorBidi" w:cstheme="majorBidi"/>
                <w:b/>
                <w:bCs/>
              </w:rPr>
              <w:t>READINGS :</w:t>
            </w:r>
          </w:p>
          <w:p w14:paraId="559E957B"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3FD982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167ABF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7E1BBA3C" w14:textId="77777777" w:rsidR="00CC0962" w:rsidRDefault="00CC0962" w:rsidP="00CC0962">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08C48F8E" w14:textId="77777777" w:rsidR="00CC0962" w:rsidRDefault="00CC0962" w:rsidP="00CC0962">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CC0962" w14:paraId="71EEDA3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30D60167" w14:textId="77777777" w:rsidR="00CC0962" w:rsidRDefault="00CC0962">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1D009447" w14:textId="77777777" w:rsidR="00CC0962" w:rsidRDefault="00CC0962">
            <w:pPr>
              <w:spacing w:line="600" w:lineRule="auto"/>
              <w:rPr>
                <w:rFonts w:asciiTheme="majorBidi" w:hAnsiTheme="majorBidi" w:cstheme="majorBidi"/>
              </w:rPr>
            </w:pPr>
            <w:r>
              <w:rPr>
                <w:rFonts w:asciiTheme="majorBidi" w:hAnsiTheme="majorBidi" w:cstheme="majorBidi"/>
              </w:rPr>
              <w:t>No further evaluation is required at this time.</w:t>
            </w:r>
          </w:p>
          <w:p w14:paraId="3A4522B0" w14:textId="77777777" w:rsidR="00CC0962" w:rsidRDefault="00CC0962">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09508AF0" w14:textId="77777777" w:rsidR="00CC0962" w:rsidRDefault="00CC0962">
            <w:pPr>
              <w:spacing w:line="600" w:lineRule="auto"/>
              <w:rPr>
                <w:rFonts w:asciiTheme="majorBidi" w:hAnsiTheme="majorBidi" w:cstheme="majorBidi"/>
              </w:rPr>
            </w:pPr>
            <w:r>
              <w:rPr>
                <w:rFonts w:asciiTheme="majorBidi" w:hAnsiTheme="majorBidi" w:cstheme="majorBidi"/>
              </w:rPr>
              <w:t>None.</w:t>
            </w:r>
          </w:p>
        </w:tc>
      </w:tr>
    </w:tbl>
    <w:p w14:paraId="63642457" w14:textId="77777777" w:rsidR="00CC0962" w:rsidRDefault="00CC0962">
      <w:pPr>
        <w:spacing w:after="160" w:line="259" w:lineRule="auto"/>
        <w:rPr>
          <w:rFonts w:ascii="Calibri" w:hAnsi="Calibri"/>
          <w:b/>
          <w:u w:val="single"/>
        </w:rPr>
      </w:pPr>
      <w:r>
        <w:rPr>
          <w:rFonts w:ascii="Calibri" w:hAnsi="Calibri"/>
          <w:b/>
          <w:u w:val="single"/>
        </w:rPr>
        <w:br w:type="page"/>
      </w:r>
    </w:p>
    <w:p w14:paraId="2215C955" w14:textId="77777777" w:rsidR="0074065C" w:rsidRPr="0074065C" w:rsidRDefault="0074065C" w:rsidP="0074065C">
      <w:pPr>
        <w:rPr>
          <w:rFonts w:ascii="Calibri" w:hAnsi="Calibri"/>
          <w:b/>
          <w:u w:val="single"/>
        </w:rPr>
      </w:pPr>
      <w:r w:rsidRPr="0074065C">
        <w:rPr>
          <w:rFonts w:ascii="Calibri" w:hAnsi="Calibri"/>
          <w:b/>
          <w:bCs/>
          <w:u w:val="single"/>
        </w:rPr>
        <w:lastRenderedPageBreak/>
        <w:t>EMF Image of Company Structure</w:t>
      </w:r>
      <w:r w:rsidRPr="0074065C">
        <w:rPr>
          <w:rFonts w:ascii="Calibri" w:hAnsi="Calibri"/>
          <w:b/>
          <w:u w:val="single"/>
        </w:rPr>
        <w:t> </w:t>
      </w:r>
    </w:p>
    <w:p w14:paraId="30506C1B" w14:textId="6C10CF0F" w:rsidR="0074065C" w:rsidRDefault="0074065C" w:rsidP="00C11F99">
      <w:pPr>
        <w:rPr>
          <w:rFonts w:ascii="Calibri" w:hAnsi="Calibri"/>
          <w:b/>
          <w:u w:val="single"/>
        </w:rPr>
      </w:pPr>
    </w:p>
    <w:p w14:paraId="63324351" w14:textId="12F193DC" w:rsidR="0074065C" w:rsidRDefault="0074065C" w:rsidP="00C11F99">
      <w:pPr>
        <w:rPr>
          <w:rFonts w:ascii="Calibri" w:hAnsi="Calibri"/>
          <w:b/>
          <w:u w:val="single"/>
        </w:rPr>
      </w:pPr>
      <w:r>
        <w:rPr>
          <w:noProof/>
        </w:rPr>
        <w:drawing>
          <wp:inline distT="0" distB="0" distL="0" distR="0" wp14:anchorId="49F9E101" wp14:editId="61A16632">
            <wp:extent cx="5943600" cy="1562100"/>
            <wp:effectExtent l="0" t="0" r="0" b="0"/>
            <wp:docPr id="2120258617"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8617" name="Picture 4" descr="A screen shot of a computer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2BFB6914" w14:textId="77777777" w:rsidR="0074065C" w:rsidRDefault="0074065C" w:rsidP="00C11F99">
      <w:pPr>
        <w:rPr>
          <w:rFonts w:ascii="Calibri" w:hAnsi="Calibri"/>
          <w:b/>
          <w:u w:val="single"/>
        </w:rPr>
      </w:pPr>
    </w:p>
    <w:p w14:paraId="61BE7811" w14:textId="77777777" w:rsidR="0074065C" w:rsidRDefault="0074065C" w:rsidP="00C11F99">
      <w:pPr>
        <w:rPr>
          <w:rFonts w:ascii="Calibri" w:hAnsi="Calibri"/>
          <w:b/>
          <w:u w:val="single"/>
        </w:rPr>
      </w:pPr>
    </w:p>
    <w:p w14:paraId="27C6D23D" w14:textId="77777777" w:rsidR="0074065C" w:rsidRDefault="0074065C" w:rsidP="00C11F99">
      <w:pPr>
        <w:rPr>
          <w:rFonts w:ascii="Calibri" w:hAnsi="Calibri"/>
          <w:b/>
          <w:u w:val="single"/>
        </w:rPr>
      </w:pPr>
    </w:p>
    <w:p w14:paraId="74B4006B" w14:textId="0C68ECC8"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ash"/>
        </w:rPr>
        <w:t>Adventure</w:t>
      </w:r>
      <w:commentRangeEnd w:id="10"/>
      <w:r w:rsidR="007B2972">
        <w:rPr>
          <w:rStyle w:val="CommentReference"/>
        </w:rPr>
        <w:commentReference w:id="10"/>
      </w:r>
      <w:r w:rsidRPr="000A543A">
        <w:rPr>
          <w:u w:val="dash"/>
        </w:rPr>
        <w:t xml:space="preserve"> Works Cycles</w:t>
      </w:r>
      <w:r>
        <w:t xml:space="preserve">, the </w:t>
      </w:r>
      <w:r>
        <w:rPr>
          <w:u w:val="dashDotDotHeavy"/>
        </w:rPr>
        <w:t>fictitious company</w:t>
      </w:r>
      <w:r>
        <w:t xml:space="preserve"> on which the </w:t>
      </w:r>
      <w:r w:rsidRPr="000A543A">
        <w:rPr>
          <w:u w:val="dashDotHeavy"/>
        </w:rPr>
        <w:t>AdventureWorks</w:t>
      </w:r>
      <w:r w:rsidRPr="000A543A">
        <w:t xml:space="preserve"> sample</w:t>
      </w:r>
      <w:r>
        <w:t xml:space="preserve"> </w:t>
      </w:r>
      <w:r w:rsidRPr="000A543A">
        <w:t>databases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 xml:space="preserve">. The company </w:t>
      </w:r>
      <w:r>
        <w:rPr>
          <w:u w:val="wavyHeavy"/>
        </w:rPr>
        <w:t>manufactures</w:t>
      </w:r>
      <w:r>
        <w:t xml:space="preserve"> and </w:t>
      </w:r>
      <w:r>
        <w:rPr>
          <w:u w:val="dashLong"/>
        </w:rPr>
        <w:t>sells metal</w:t>
      </w:r>
      <w:r>
        <w:t xml:space="preserve"> and </w:t>
      </w:r>
      <w:r>
        <w:rPr>
          <w:u w:val="dashLongHeavy"/>
        </w:rPr>
        <w:t>composite</w:t>
      </w:r>
      <w:r>
        <w:t xml:space="preserve"> bicycles to </w:t>
      </w:r>
      <w:r>
        <w:rPr>
          <w:u w:val="dotDash"/>
        </w:rPr>
        <w:t>North</w:t>
      </w:r>
      <w:r>
        <w:t xml:space="preserve">, </w:t>
      </w:r>
      <w:r>
        <w:rPr>
          <w:u w:val="dotDotDash"/>
        </w:rPr>
        <w:t>European</w:t>
      </w:r>
      <w:r>
        <w:t xml:space="preserve"> and </w:t>
      </w:r>
      <w:r>
        <w:rPr>
          <w:u w:val="dotted"/>
        </w:rPr>
        <w:t>Asian</w:t>
      </w:r>
      <w:r>
        <w:t xml:space="preserve"> commercial markets. While its </w:t>
      </w:r>
      <w:r>
        <w:rPr>
          <w:u w:val="dottedHeavy"/>
        </w:rPr>
        <w:t>base operation</w:t>
      </w:r>
      <w:r>
        <w:t xml:space="preserve"> is located in </w:t>
      </w:r>
      <w:r>
        <w:rPr>
          <w:u w:val="double"/>
        </w:rPr>
        <w:t>Bothell</w:t>
      </w:r>
      <w:r>
        <w:t xml:space="preserve">, </w:t>
      </w:r>
      <w:r>
        <w:rPr>
          <w:u w:val="single"/>
        </w:rPr>
        <w:t>Washington</w:t>
      </w:r>
      <w:r>
        <w:t xml:space="preserve"> with 290 </w:t>
      </w:r>
      <w:r>
        <w:rPr>
          <w:u w:val="thick"/>
        </w:rPr>
        <w:t>employees</w:t>
      </w:r>
      <w:r>
        <w:t xml:space="preserve">, several regional sales teams are </w:t>
      </w:r>
      <w:r>
        <w:rPr>
          <w:u w:val="wave"/>
        </w:rPr>
        <w:t>located throughout</w:t>
      </w:r>
      <w:r>
        <w:t xml:space="preserve"> their </w:t>
      </w:r>
      <w:r>
        <w:rPr>
          <w:u w:val="words"/>
        </w:rPr>
        <w:t>market base</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AdventureWorks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Is this right product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3A2A2" w14:textId="77777777" w:rsidR="00096A3F" w:rsidRDefault="00096A3F" w:rsidP="008139AA">
      <w:r>
        <w:separator/>
      </w:r>
    </w:p>
  </w:endnote>
  <w:endnote w:type="continuationSeparator" w:id="0">
    <w:p w14:paraId="731E6C3E" w14:textId="77777777" w:rsidR="00096A3F" w:rsidRDefault="00096A3F" w:rsidP="008139AA">
      <w:r>
        <w:continuationSeparator/>
      </w:r>
    </w:p>
  </w:endnote>
  <w:endnote w:type="continuationNotice" w:id="1">
    <w:p w14:paraId="2ABD4345" w14:textId="77777777" w:rsidR="00096A3F" w:rsidRDefault="00096A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F056499-2F0C-4634-A01F-941A51CAFBB8}"/>
    <w:embedBold r:id="rId2" w:fontKey="{8EEC708D-FD3E-429B-9466-1F3A39B80E05}"/>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3" w:fontKey="{6A0D29AE-1B3E-4499-A4F1-34767690C4F3}"/>
  </w:font>
  <w:font w:name="Yu Gothic Light">
    <w:altName w:val="游ゴシック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4A572D10-EFC2-4CF5-B7AD-E10F531159DC}"/>
  </w:font>
  <w:font w:name="Cambria Math">
    <w:panose1 w:val="02040503050406030204"/>
    <w:charset w:val="00"/>
    <w:family w:val="roman"/>
    <w:pitch w:val="variable"/>
    <w:sig w:usb0="E00006FF" w:usb1="420024FF" w:usb2="02000000" w:usb3="00000000" w:csb0="0000019F" w:csb1="00000000"/>
    <w:embedRegular r:id="rId5" w:fontKey="{DBA512BA-4B50-40BE-B613-CBAA18B773E5}"/>
    <w:embedItalic r:id="rId6" w:fontKey="{812A7739-85CD-4508-B7EE-BDDBE811D2E8}"/>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FA3DD" w14:textId="77777777" w:rsidR="00096A3F" w:rsidRDefault="00096A3F" w:rsidP="008139AA">
      <w:r>
        <w:separator/>
      </w:r>
    </w:p>
  </w:footnote>
  <w:footnote w:type="continuationSeparator" w:id="0">
    <w:p w14:paraId="7FD83A1F" w14:textId="77777777" w:rsidR="00096A3F" w:rsidRDefault="00096A3F" w:rsidP="008139AA">
      <w:r>
        <w:continuationSeparator/>
      </w:r>
    </w:p>
  </w:footnote>
  <w:footnote w:type="continuationNotice" w:id="1">
    <w:p w14:paraId="597D57E3" w14:textId="77777777" w:rsidR="00096A3F" w:rsidRDefault="00096A3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17716778">
    <w:abstractNumId w:val="0"/>
  </w:num>
  <w:num w:numId="2" w16cid:durableId="2256070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malatha Chiranjeevulu">
    <w15:presenceInfo w15:providerId="AD" w15:userId="S::hemalatha.chiranjeevulu@syncfusion.com::368a81d9-f7ef-4b36-9b60-a82521a1bf2c"/>
  </w15:person>
  <w15:person w15:author="Ramaraj Marimuthu">
    <w15:presenceInfo w15:providerId="AD" w15:userId="S::ramaraj.marimuthu@syncfusion.com::8d5108a7-6fd0-455e-a4b3-e205c5420c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96A3F"/>
    <w:rsid w:val="00096F79"/>
    <w:rsid w:val="000A543A"/>
    <w:rsid w:val="000B4A07"/>
    <w:rsid w:val="0015312D"/>
    <w:rsid w:val="0015734A"/>
    <w:rsid w:val="00177E87"/>
    <w:rsid w:val="001A4FE4"/>
    <w:rsid w:val="0021330C"/>
    <w:rsid w:val="00252D3F"/>
    <w:rsid w:val="00256A98"/>
    <w:rsid w:val="002F21F1"/>
    <w:rsid w:val="00311875"/>
    <w:rsid w:val="00393AA2"/>
    <w:rsid w:val="003F7174"/>
    <w:rsid w:val="004B244C"/>
    <w:rsid w:val="004B3168"/>
    <w:rsid w:val="004B4CD7"/>
    <w:rsid w:val="00525AD4"/>
    <w:rsid w:val="00557E3C"/>
    <w:rsid w:val="005B35BF"/>
    <w:rsid w:val="00642E0E"/>
    <w:rsid w:val="00655490"/>
    <w:rsid w:val="00667E1D"/>
    <w:rsid w:val="006B52F0"/>
    <w:rsid w:val="0074065C"/>
    <w:rsid w:val="00742425"/>
    <w:rsid w:val="00760211"/>
    <w:rsid w:val="00764B7A"/>
    <w:rsid w:val="00796D05"/>
    <w:rsid w:val="007B2972"/>
    <w:rsid w:val="007D3AF8"/>
    <w:rsid w:val="008139AA"/>
    <w:rsid w:val="008973AF"/>
    <w:rsid w:val="009000CE"/>
    <w:rsid w:val="0091671A"/>
    <w:rsid w:val="00922E85"/>
    <w:rsid w:val="00985F31"/>
    <w:rsid w:val="00A001C0"/>
    <w:rsid w:val="00A33500"/>
    <w:rsid w:val="00A3705A"/>
    <w:rsid w:val="00A52425"/>
    <w:rsid w:val="00A63E50"/>
    <w:rsid w:val="00A84F0D"/>
    <w:rsid w:val="00AE611F"/>
    <w:rsid w:val="00B25867"/>
    <w:rsid w:val="00B5240D"/>
    <w:rsid w:val="00B95575"/>
    <w:rsid w:val="00BF724E"/>
    <w:rsid w:val="00C00E65"/>
    <w:rsid w:val="00C11F99"/>
    <w:rsid w:val="00C3643E"/>
    <w:rsid w:val="00C77CE5"/>
    <w:rsid w:val="00CA0802"/>
    <w:rsid w:val="00CC0962"/>
    <w:rsid w:val="00CE3FF8"/>
    <w:rsid w:val="00CF2A44"/>
    <w:rsid w:val="00D26968"/>
    <w:rsid w:val="00D43187"/>
    <w:rsid w:val="00D60DEC"/>
    <w:rsid w:val="00D778D1"/>
    <w:rsid w:val="00D84028"/>
    <w:rsid w:val="00DD0316"/>
    <w:rsid w:val="00DD60F1"/>
    <w:rsid w:val="00DD6D29"/>
    <w:rsid w:val="00DE4D46"/>
    <w:rsid w:val="00E057AD"/>
    <w:rsid w:val="00E12EE0"/>
    <w:rsid w:val="00E329F0"/>
    <w:rsid w:val="00E910A9"/>
    <w:rsid w:val="00F449A4"/>
    <w:rsid w:val="00F618D7"/>
    <w:rsid w:val="00F70943"/>
    <w:rsid w:val="00F87A61"/>
    <w:rsid w:val="00FC07EC"/>
    <w:rsid w:val="00FF34A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DBB4D57D-B632-4CB2-B0F5-E0A1D845B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paragraph" w:styleId="Revision">
    <w:name w:val="Revision"/>
    <w:hidden/>
    <w:uiPriority w:val="99"/>
    <w:semiHidden/>
    <w:rsid w:val="0021330C"/>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C09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400123">
      <w:bodyDiv w:val="1"/>
      <w:marLeft w:val="0"/>
      <w:marRight w:val="0"/>
      <w:marTop w:val="0"/>
      <w:marBottom w:val="0"/>
      <w:divBdr>
        <w:top w:val="none" w:sz="0" w:space="0" w:color="auto"/>
        <w:left w:val="none" w:sz="0" w:space="0" w:color="auto"/>
        <w:bottom w:val="none" w:sz="0" w:space="0" w:color="auto"/>
        <w:right w:val="none" w:sz="0" w:space="0" w:color="auto"/>
      </w:divBdr>
      <w:divsChild>
        <w:div w:id="177038654">
          <w:marLeft w:val="0"/>
          <w:marRight w:val="0"/>
          <w:marTop w:val="0"/>
          <w:marBottom w:val="0"/>
          <w:divBdr>
            <w:top w:val="none" w:sz="0" w:space="0" w:color="auto"/>
            <w:left w:val="none" w:sz="0" w:space="0" w:color="auto"/>
            <w:bottom w:val="none" w:sz="0" w:space="0" w:color="auto"/>
            <w:right w:val="none" w:sz="0" w:space="0" w:color="auto"/>
          </w:divBdr>
        </w:div>
        <w:div w:id="770246023">
          <w:marLeft w:val="0"/>
          <w:marRight w:val="0"/>
          <w:marTop w:val="0"/>
          <w:marBottom w:val="0"/>
          <w:divBdr>
            <w:top w:val="none" w:sz="0" w:space="0" w:color="auto"/>
            <w:left w:val="none" w:sz="0" w:space="0" w:color="auto"/>
            <w:bottom w:val="none" w:sz="0" w:space="0" w:color="auto"/>
            <w:right w:val="none" w:sz="0" w:space="0" w:color="auto"/>
          </w:divBdr>
        </w:div>
        <w:div w:id="346832968">
          <w:marLeft w:val="0"/>
          <w:marRight w:val="0"/>
          <w:marTop w:val="0"/>
          <w:marBottom w:val="0"/>
          <w:divBdr>
            <w:top w:val="none" w:sz="0" w:space="0" w:color="auto"/>
            <w:left w:val="none" w:sz="0" w:space="0" w:color="auto"/>
            <w:bottom w:val="none" w:sz="0" w:space="0" w:color="auto"/>
            <w:right w:val="none" w:sz="0" w:space="0" w:color="auto"/>
          </w:divBdr>
        </w:div>
      </w:divsChild>
    </w:div>
    <w:div w:id="768425038">
      <w:bodyDiv w:val="1"/>
      <w:marLeft w:val="0"/>
      <w:marRight w:val="0"/>
      <w:marTop w:val="0"/>
      <w:marBottom w:val="0"/>
      <w:divBdr>
        <w:top w:val="none" w:sz="0" w:space="0" w:color="auto"/>
        <w:left w:val="none" w:sz="0" w:space="0" w:color="auto"/>
        <w:bottom w:val="none" w:sz="0" w:space="0" w:color="auto"/>
        <w:right w:val="none" w:sz="0" w:space="0" w:color="auto"/>
      </w:divBdr>
      <w:divsChild>
        <w:div w:id="136186716">
          <w:marLeft w:val="0"/>
          <w:marRight w:val="0"/>
          <w:marTop w:val="0"/>
          <w:marBottom w:val="0"/>
          <w:divBdr>
            <w:top w:val="none" w:sz="0" w:space="0" w:color="auto"/>
            <w:left w:val="none" w:sz="0" w:space="0" w:color="auto"/>
            <w:bottom w:val="none" w:sz="0" w:space="0" w:color="auto"/>
            <w:right w:val="none" w:sz="0" w:space="0" w:color="auto"/>
          </w:divBdr>
        </w:div>
        <w:div w:id="1467700199">
          <w:marLeft w:val="0"/>
          <w:marRight w:val="0"/>
          <w:marTop w:val="0"/>
          <w:marBottom w:val="0"/>
          <w:divBdr>
            <w:top w:val="none" w:sz="0" w:space="0" w:color="auto"/>
            <w:left w:val="none" w:sz="0" w:space="0" w:color="auto"/>
            <w:bottom w:val="none" w:sz="0" w:space="0" w:color="auto"/>
            <w:right w:val="none" w:sz="0" w:space="0" w:color="auto"/>
          </w:divBdr>
        </w:div>
        <w:div w:id="1559436218">
          <w:marLeft w:val="0"/>
          <w:marRight w:val="0"/>
          <w:marTop w:val="0"/>
          <w:marBottom w:val="0"/>
          <w:divBdr>
            <w:top w:val="none" w:sz="0" w:space="0" w:color="auto"/>
            <w:left w:val="none" w:sz="0" w:space="0" w:color="auto"/>
            <w:bottom w:val="none" w:sz="0" w:space="0" w:color="auto"/>
            <w:right w:val="none" w:sz="0" w:space="0" w:color="auto"/>
          </w:divBdr>
        </w:div>
      </w:divsChild>
    </w:div>
    <w:div w:id="114762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diagramQuickStyle" Target="diagrams/quickStyle1.xm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diagramLayout" Target="diagrams/layout1.xml"/><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microsoft.com/office/2011/relationships/people" Target="people.xml"/><Relationship Id="rId5" Type="http://schemas.openxmlformats.org/officeDocument/2006/relationships/styles" Target="styles.xml"/><Relationship Id="rId15" Type="http://schemas.openxmlformats.org/officeDocument/2006/relationships/image" Target="media/image2.gif"/><Relationship Id="rId23"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diagramColors" Target="diagrams/colors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gif"/><Relationship Id="rId22"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A371C"/>
    <w:rsid w:val="000B4262"/>
    <w:rsid w:val="001A4FE4"/>
    <w:rsid w:val="0025423C"/>
    <w:rsid w:val="002F21F1"/>
    <w:rsid w:val="00311875"/>
    <w:rsid w:val="003A50E4"/>
    <w:rsid w:val="003A69DA"/>
    <w:rsid w:val="003E090D"/>
    <w:rsid w:val="00406136"/>
    <w:rsid w:val="00436F60"/>
    <w:rsid w:val="00507984"/>
    <w:rsid w:val="00560EDF"/>
    <w:rsid w:val="005C186D"/>
    <w:rsid w:val="00742425"/>
    <w:rsid w:val="008E1E52"/>
    <w:rsid w:val="00B431D5"/>
    <w:rsid w:val="00BA6E4F"/>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039647-64CC-47BA-97DD-50B7B0AF38BE}">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2.xml><?xml version="1.0" encoding="utf-8"?>
<ds:datastoreItem xmlns:ds="http://schemas.openxmlformats.org/officeDocument/2006/customXml" ds:itemID="{0F64FE60-75DB-4E23-89AF-DE1468CD1D77}">
  <ds:schemaRefs>
    <ds:schemaRef ds:uri="http://schemas.microsoft.com/sharepoint/v3/contenttype/forms"/>
  </ds:schemaRefs>
</ds:datastoreItem>
</file>

<file path=customXml/itemProps3.xml><?xml version="1.0" encoding="utf-8"?>
<ds:datastoreItem xmlns:ds="http://schemas.openxmlformats.org/officeDocument/2006/customXml" ds:itemID="{9A32BECB-9C71-4BB4-925A-C8EAE5C35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Pages>
  <Words>522</Words>
  <Characters>2982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23</cp:revision>
  <dcterms:created xsi:type="dcterms:W3CDTF">2020-06-22T08:21:00Z</dcterms:created>
  <dcterms:modified xsi:type="dcterms:W3CDTF">2025-03-05T13:14:00Z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