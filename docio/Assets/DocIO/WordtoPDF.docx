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C407B7" w14:textId="77777777" w:rsidR="00667E1D" w:rsidRDefault="00667E1D" w:rsidP="00667E1D">
      <w:pPr>
        <w:pStyle w:val="Heading1"/>
        <w:jc w:val="center"/>
      </w:pPr>
      <w:r>
        <w:rPr>
          <w:rFonts w:ascii="Calibri" w:eastAsia="Calibri" w:hAnsi="Calibri" w:cs="Calibri"/>
          <w:sz w:val="36"/>
        </w:rPr>
        <w:t>Adventure Works Cycles</w:t>
      </w:r>
    </w:p>
    <w:p w14:paraId="4C68A64F" w14:textId="0328ACAE" w:rsidR="00667E1D" w:rsidRDefault="00667E1D" w:rsidP="00667E1D">
      <w:pPr>
        <w:ind w:firstLine="720"/>
        <w:jc w:val="both"/>
      </w:pPr>
      <w:r>
        <w:t xml:space="preserve">Adventure Works Cycles, the fictitious </w:t>
      </w:r>
      <w:commentRangeStart w:id="0"/>
      <w:commentRangeStart w:id="1"/>
      <w:r>
        <w:t>company</w:t>
      </w:r>
      <w:commentRangeEnd w:id="0"/>
      <w:r w:rsidR="004B244C">
        <w:rPr>
          <w:rStyle w:val="CommentReference"/>
        </w:rPr>
        <w:commentReference w:id="0"/>
      </w:r>
      <w:commentRangeEnd w:id="1"/>
      <w:r w:rsidR="00642E0E">
        <w:rPr>
          <w:rStyle w:val="CommentReference"/>
        </w:rPr>
        <w:commentReference w:id="1"/>
      </w:r>
      <w:r>
        <w:t xml:space="preserve"> on which the </w:t>
      </w:r>
      <w:proofErr w:type="spellStart"/>
      <w:r>
        <w:t>AdventureWorks</w:t>
      </w:r>
      <w:proofErr w:type="spellEnd"/>
      <w:r>
        <w:t xml:space="preserve"> sample databases are based, is a large, multinational manufacturing company. The company manufactures and sells metal and composite bicycles to North</w:t>
      </w:r>
      <w:del w:id="2" w:author="Ramaraj Marimuthu" w:date="2020-12-02T13:05:00Z">
        <w:r w:rsidDel="00A52425">
          <w:delText xml:space="preserve"> American</w:delText>
        </w:r>
      </w:del>
      <w:r>
        <w:t xml:space="preserve">, European and Asian commercial markets. While its base operation </w:t>
      </w:r>
      <w:proofErr w:type="gramStart"/>
      <w:r>
        <w:t>is located in</w:t>
      </w:r>
      <w:proofErr w:type="gramEnd"/>
      <w:r>
        <w:t xml:space="preserve"> Bothell, Washington with 290 employees, several regional sales teams are located throughout their market base.</w:t>
      </w:r>
    </w:p>
    <w:p w14:paraId="65C112B1" w14:textId="77777777" w:rsidR="00667E1D" w:rsidRDefault="00667E1D" w:rsidP="00667E1D">
      <w:pPr>
        <w:ind w:firstLine="720"/>
        <w:jc w:val="both"/>
      </w:pPr>
    </w:p>
    <w:p w14:paraId="3AF70304" w14:textId="71234322" w:rsidR="00667E1D" w:rsidRDefault="00667E1D" w:rsidP="00667E1D">
      <w:pPr>
        <w:ind w:firstLine="720"/>
        <w:jc w:val="both"/>
      </w:pPr>
      <w:r>
        <w:t xml:space="preserve">In </w:t>
      </w:r>
      <w:r w:rsidRPr="00A84F0D">
        <w:rPr>
          <w:b/>
          <w:bCs/>
          <w:rPrChange w:id="3" w:author="Ramaraj Marimuthu" w:date="2020-12-02T13:05:00Z">
            <w:rPr/>
          </w:rPrChange>
        </w:rPr>
        <w:t>2000</w:t>
      </w:r>
      <w:r>
        <w:t xml:space="preserve">, Adventure Works Cycles bought a small manufacturing plant, </w:t>
      </w:r>
      <w:proofErr w:type="spellStart"/>
      <w:r>
        <w:t>Importadores</w:t>
      </w:r>
      <w:proofErr w:type="spellEnd"/>
      <w:r>
        <w:t xml:space="preserve"> Neptuno, located in Mexico. </w:t>
      </w:r>
      <w:proofErr w:type="spellStart"/>
      <w:r>
        <w:t>Importadores</w:t>
      </w:r>
      <w:proofErr w:type="spellEnd"/>
      <w:r>
        <w:t xml:space="preserve"> Neptuno manufactures several critical subcomponents for the Adventure Works Cycles product line. These subcomponents are shipped to the Bothell location for final product assembly. In 2001, </w:t>
      </w:r>
      <w:proofErr w:type="spellStart"/>
      <w:r>
        <w:t>Importadores</w:t>
      </w:r>
      <w:proofErr w:type="spellEnd"/>
      <w:r>
        <w:t xml:space="preserve"> Neptuno, became the sole manufacturer and distributor of the touring bicycle product group</w:t>
      </w:r>
      <w:ins w:id="4" w:author="Ramaraj Marimuthu" w:date="2020-12-02T13:05:00Z">
        <w:r w:rsidR="00177E87">
          <w:t xml:space="preserve"> details</w:t>
        </w:r>
      </w:ins>
      <w:r>
        <w:t>.</w:t>
      </w:r>
    </w:p>
    <w:p w14:paraId="09480D1B" w14:textId="77777777" w:rsidR="00D26968" w:rsidRDefault="00D26968" w:rsidP="00D26968">
      <w:pPr>
        <w:pStyle w:val="Heading3"/>
      </w:pPr>
    </w:p>
    <w:p w14:paraId="4311D4C0" w14:textId="7B305C0B" w:rsidR="00D26968" w:rsidRPr="005906DF" w:rsidRDefault="00D26968" w:rsidP="00D26968">
      <w:pPr>
        <w:pStyle w:val="Heading3"/>
      </w:pPr>
      <w:r w:rsidRPr="005906DF">
        <w:t>Mathematical Equation</w:t>
      </w:r>
      <w:r>
        <w:t>:</w:t>
      </w:r>
    </w:p>
    <w:p w14:paraId="1E1B99B4" w14:textId="77777777" w:rsidR="00D26968" w:rsidRPr="005906DF" w:rsidRDefault="00D26968" w:rsidP="00D26968">
      <w:pPr>
        <w:spacing w:after="240"/>
      </w:pPr>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f>
                        <m:fPr>
                          <m:ctrlPr>
                            <w:rPr>
                              <w:rFonts w:ascii="Cambria Math" w:hAnsi="Cambria Math"/>
                            </w:rPr>
                          </m:ctrlPr>
                        </m:fPr>
                        <m:num>
                          <m:r>
                            <w:rPr>
                              <w:rFonts w:ascii="Cambria Math" w:hAnsi="Cambria Math"/>
                            </w:rPr>
                            <m:t>nπx</m:t>
                          </m:r>
                        </m:num>
                        <m:den>
                          <m:r>
                            <w:rPr>
                              <w:rFonts w:ascii="Cambria Math" w:hAnsi="Cambria Math"/>
                            </w:rPr>
                            <m:t>L</m:t>
                          </m:r>
                        </m:den>
                      </m:f>
                    </m:e>
                  </m:func>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f>
                        <m:fPr>
                          <m:ctrlPr>
                            <w:rPr>
                              <w:rFonts w:ascii="Cambria Math" w:hAnsi="Cambria Math"/>
                            </w:rPr>
                          </m:ctrlPr>
                        </m:fPr>
                        <m:num>
                          <m:r>
                            <w:rPr>
                              <w:rFonts w:ascii="Cambria Math" w:hAnsi="Cambria Math"/>
                            </w:rPr>
                            <m:t>nπx</m:t>
                          </m:r>
                        </m:num>
                        <m:den>
                          <m:r>
                            <w:rPr>
                              <w:rFonts w:ascii="Cambria Math" w:hAnsi="Cambria Math"/>
                            </w:rPr>
                            <m:t>L</m:t>
                          </m:r>
                        </m:den>
                      </m:f>
                    </m:e>
                  </m:func>
                </m:e>
              </m:d>
            </m:e>
          </m:nary>
        </m:oMath>
      </m:oMathPara>
    </w:p>
    <w:p w14:paraId="588BF7E2" w14:textId="77777777" w:rsidR="00CF2A44" w:rsidRDefault="00CF2A44" w:rsidP="00667E1D">
      <w:pPr>
        <w:ind w:firstLine="720"/>
        <w:jc w:val="both"/>
      </w:pPr>
    </w:p>
    <w:p w14:paraId="313B8DD1" w14:textId="25666BD9" w:rsidR="00667E1D" w:rsidRDefault="00667E1D" w:rsidP="00667E1D">
      <w:pPr>
        <w:pStyle w:val="Heading1"/>
        <w:jc w:val="both"/>
      </w:pPr>
      <w:r>
        <w:rPr>
          <w:rFonts w:ascii="Calibri" w:eastAsia="Calibri" w:hAnsi="Calibri" w:cs="Calibri"/>
        </w:rPr>
        <w:t>Product Overview</w:t>
      </w:r>
    </w:p>
    <w:tbl>
      <w:tblPr>
        <w:tblW w:w="10112" w:type="dxa"/>
        <w:tblLook w:val="04A0" w:firstRow="1" w:lastRow="0" w:firstColumn="1" w:lastColumn="0" w:noHBand="0" w:noVBand="1"/>
      </w:tblPr>
      <w:tblGrid>
        <w:gridCol w:w="5056"/>
        <w:gridCol w:w="5056"/>
      </w:tblGrid>
      <w:tr w:rsidR="00667E1D" w14:paraId="02F5567A" w14:textId="77777777" w:rsidTr="00CF2A44">
        <w:trPr>
          <w:trHeight w:val="2282"/>
        </w:trPr>
        <w:tc>
          <w:tcPr>
            <w:tcW w:w="5056" w:type="dxa"/>
            <w:shd w:val="clear" w:color="auto" w:fill="auto"/>
          </w:tcPr>
          <w:p w14:paraId="54BC4AD7" w14:textId="26B9568A" w:rsidR="00667E1D" w:rsidRDefault="00667E1D" w:rsidP="00043B88">
            <w:pPr>
              <w:jc w:val="both"/>
            </w:pPr>
            <w:r>
              <w:rPr>
                <w:noProof/>
              </w:rPr>
              <w:drawing>
                <wp:anchor distT="0" distB="0" distL="114300" distR="114300" simplePos="0" relativeHeight="251659264" behindDoc="0" locked="0" layoutInCell="1" allowOverlap="1" wp14:anchorId="6E5711DA" wp14:editId="42F75FD3">
                  <wp:simplePos x="0" y="0"/>
                  <wp:positionH relativeFrom="column">
                    <wp:posOffset>-65405</wp:posOffset>
                  </wp:positionH>
                  <wp:positionV relativeFrom="paragraph">
                    <wp:posOffset>0</wp:posOffset>
                  </wp:positionV>
                  <wp:extent cx="1805940" cy="1121410"/>
                  <wp:effectExtent l="0" t="0" r="3810" b="2540"/>
                  <wp:wrapTopAndBottom/>
                  <wp:docPr id="3" name="Picture 3" descr="ooxWord://word/media/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oxWord://word/media/imag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5940" cy="1121410"/>
                          </a:xfrm>
                          <a:prstGeom prst="rect">
                            <a:avLst/>
                          </a:prstGeom>
                          <a:noFill/>
                        </pic:spPr>
                      </pic:pic>
                    </a:graphicData>
                  </a:graphic>
                  <wp14:sizeRelH relativeFrom="page">
                    <wp14:pctWidth>0</wp14:pctWidth>
                  </wp14:sizeRelH>
                  <wp14:sizeRelV relativeFrom="page">
                    <wp14:pctHeight>0</wp14:pctHeight>
                  </wp14:sizeRelV>
                </wp:anchor>
              </w:drawing>
            </w:r>
          </w:p>
        </w:tc>
        <w:tc>
          <w:tcPr>
            <w:tcW w:w="5056" w:type="dxa"/>
            <w:shd w:val="clear" w:color="auto" w:fill="auto"/>
          </w:tcPr>
          <w:p w14:paraId="568FF19F" w14:textId="77777777" w:rsidR="00667E1D" w:rsidRDefault="00667E1D" w:rsidP="00043B88">
            <w:pPr>
              <w:pStyle w:val="Heading1"/>
              <w:jc w:val="both"/>
            </w:pPr>
            <w:r>
              <w:t>Mountain-200</w:t>
            </w:r>
          </w:p>
          <w:p w14:paraId="6B354098" w14:textId="77777777" w:rsidR="00667E1D" w:rsidRDefault="00667E1D" w:rsidP="00043B88">
            <w:pPr>
              <w:jc w:val="both"/>
            </w:pPr>
            <w:r>
              <w:t>Product No: BK-M68B-38</w:t>
            </w:r>
          </w:p>
          <w:p w14:paraId="74FBED45" w14:textId="77777777" w:rsidR="00667E1D" w:rsidRDefault="00667E1D" w:rsidP="00043B88">
            <w:pPr>
              <w:jc w:val="both"/>
            </w:pPr>
            <w:r>
              <w:t>Size: 38</w:t>
            </w:r>
          </w:p>
          <w:p w14:paraId="7FCA5930" w14:textId="77777777" w:rsidR="00667E1D" w:rsidRDefault="00667E1D" w:rsidP="00043B88">
            <w:pPr>
              <w:jc w:val="both"/>
            </w:pPr>
            <w:r>
              <w:t>Weight: 25</w:t>
            </w:r>
          </w:p>
          <w:p w14:paraId="10CC80A6" w14:textId="77777777" w:rsidR="00667E1D" w:rsidRDefault="00667E1D" w:rsidP="00043B88">
            <w:pPr>
              <w:jc w:val="both"/>
            </w:pPr>
            <w:r>
              <w:t>Price: $2,294.99</w:t>
            </w:r>
          </w:p>
          <w:p w14:paraId="10701DAD" w14:textId="77777777" w:rsidR="00667E1D" w:rsidRDefault="00667E1D" w:rsidP="00043B88">
            <w:pPr>
              <w:jc w:val="both"/>
            </w:pPr>
          </w:p>
          <w:p w14:paraId="382F2042" w14:textId="77777777" w:rsidR="00667E1D" w:rsidRDefault="00667E1D" w:rsidP="00043B88">
            <w:pPr>
              <w:jc w:val="both"/>
            </w:pPr>
          </w:p>
        </w:tc>
      </w:tr>
      <w:tr w:rsidR="00667E1D" w14:paraId="206C7480" w14:textId="77777777" w:rsidTr="00CF2A44">
        <w:trPr>
          <w:trHeight w:val="2303"/>
        </w:trPr>
        <w:tc>
          <w:tcPr>
            <w:tcW w:w="5056" w:type="dxa"/>
            <w:shd w:val="clear" w:color="auto" w:fill="auto"/>
          </w:tcPr>
          <w:p w14:paraId="19033946" w14:textId="77777777" w:rsidR="00667E1D" w:rsidRDefault="00667E1D" w:rsidP="00043B88">
            <w:pPr>
              <w:pStyle w:val="Heading1"/>
              <w:jc w:val="both"/>
            </w:pPr>
            <w:r>
              <w:t>Mountain-300</w:t>
            </w:r>
          </w:p>
          <w:p w14:paraId="2BB8F9B1" w14:textId="77777777" w:rsidR="00667E1D" w:rsidRDefault="00667E1D" w:rsidP="00043B88">
            <w:pPr>
              <w:jc w:val="both"/>
            </w:pPr>
            <w:commentRangeStart w:id="5"/>
            <w:commentRangeStart w:id="6"/>
            <w:commentRangeStart w:id="7"/>
            <w:r>
              <w:t>Product No</w:t>
            </w:r>
            <w:commentRangeEnd w:id="5"/>
            <w:r w:rsidR="00642E0E">
              <w:rPr>
                <w:rStyle w:val="CommentReference"/>
              </w:rPr>
              <w:commentReference w:id="5"/>
            </w:r>
            <w:commentRangeEnd w:id="6"/>
            <w:r w:rsidR="00642E0E">
              <w:rPr>
                <w:rStyle w:val="CommentReference"/>
              </w:rPr>
              <w:commentReference w:id="6"/>
            </w:r>
            <w:commentRangeEnd w:id="7"/>
            <w:r w:rsidR="00642E0E">
              <w:rPr>
                <w:rStyle w:val="CommentReference"/>
              </w:rPr>
              <w:commentReference w:id="7"/>
            </w:r>
            <w:r>
              <w:t>: BK-M47B-38</w:t>
            </w:r>
          </w:p>
          <w:p w14:paraId="724FBBD0" w14:textId="77777777" w:rsidR="00667E1D" w:rsidRDefault="00667E1D" w:rsidP="00043B88">
            <w:pPr>
              <w:jc w:val="both"/>
            </w:pPr>
            <w:r>
              <w:t>Size: 35</w:t>
            </w:r>
          </w:p>
          <w:p w14:paraId="77E50376" w14:textId="77777777" w:rsidR="00667E1D" w:rsidRDefault="00667E1D" w:rsidP="00043B88">
            <w:pPr>
              <w:jc w:val="both"/>
            </w:pPr>
            <w:r>
              <w:t>Weight: 22</w:t>
            </w:r>
          </w:p>
          <w:p w14:paraId="27C2AB19" w14:textId="77777777" w:rsidR="00667E1D" w:rsidRDefault="00667E1D" w:rsidP="00043B88">
            <w:pPr>
              <w:jc w:val="both"/>
            </w:pPr>
            <w:r>
              <w:t>Price: $1,079.99</w:t>
            </w:r>
          </w:p>
          <w:p w14:paraId="722AA0D7" w14:textId="77777777" w:rsidR="00667E1D" w:rsidRDefault="00667E1D" w:rsidP="00043B88">
            <w:pPr>
              <w:jc w:val="both"/>
            </w:pPr>
          </w:p>
          <w:p w14:paraId="6869523D" w14:textId="77777777" w:rsidR="00667E1D" w:rsidRDefault="00667E1D" w:rsidP="00043B88">
            <w:pPr>
              <w:jc w:val="both"/>
            </w:pPr>
          </w:p>
        </w:tc>
        <w:tc>
          <w:tcPr>
            <w:tcW w:w="5056" w:type="dxa"/>
            <w:shd w:val="clear" w:color="auto" w:fill="auto"/>
          </w:tcPr>
          <w:p w14:paraId="2B84CAFF" w14:textId="65442458" w:rsidR="00667E1D" w:rsidRDefault="00CF2A44" w:rsidP="00043B88">
            <w:pPr>
              <w:pStyle w:val="Heading1"/>
              <w:jc w:val="both"/>
            </w:pPr>
            <w:r>
              <w:rPr>
                <w:noProof/>
              </w:rPr>
              <w:drawing>
                <wp:anchor distT="0" distB="0" distL="114300" distR="114300" simplePos="0" relativeHeight="251660288" behindDoc="0" locked="0" layoutInCell="1" allowOverlap="1" wp14:anchorId="1D54BB1A" wp14:editId="3E38070D">
                  <wp:simplePos x="0" y="0"/>
                  <wp:positionH relativeFrom="column">
                    <wp:posOffset>-19392</wp:posOffset>
                  </wp:positionH>
                  <wp:positionV relativeFrom="paragraph">
                    <wp:posOffset>0</wp:posOffset>
                  </wp:positionV>
                  <wp:extent cx="1714500" cy="1064260"/>
                  <wp:effectExtent l="0" t="0" r="0" b="2540"/>
                  <wp:wrapTopAndBottom/>
                  <wp:docPr id="2" name="Picture 2" descr="ooxWord://word/media/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oxWord://word/media/image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1064260"/>
                          </a:xfrm>
                          <a:prstGeom prst="rect">
                            <a:avLst/>
                          </a:prstGeom>
                          <a:noFill/>
                        </pic:spPr>
                      </pic:pic>
                    </a:graphicData>
                  </a:graphic>
                  <wp14:sizeRelH relativeFrom="page">
                    <wp14:pctWidth>0</wp14:pctWidth>
                  </wp14:sizeRelH>
                  <wp14:sizeRelV relativeFrom="page">
                    <wp14:pctHeight>0</wp14:pctHeight>
                  </wp14:sizeRelV>
                </wp:anchor>
              </w:drawing>
            </w:r>
          </w:p>
        </w:tc>
      </w:tr>
    </w:tbl>
    <w:p w14:paraId="6AA2701D" w14:textId="77777777" w:rsidR="00667E1D" w:rsidRDefault="00667E1D" w:rsidP="00C11F99">
      <w:pPr>
        <w:jc w:val="both"/>
      </w:pPr>
    </w:p>
    <w:p w14:paraId="3B15129C" w14:textId="77777777" w:rsidR="00667E1D" w:rsidRDefault="00667E1D" w:rsidP="00C11F99">
      <w:pPr>
        <w:rPr>
          <w:rFonts w:ascii="Calibri" w:hAnsi="Calibri"/>
          <w:b/>
          <w:u w:val="single"/>
        </w:rPr>
      </w:pPr>
    </w:p>
    <w:p w14:paraId="37A6882B" w14:textId="77777777" w:rsidR="00667E1D" w:rsidRDefault="00667E1D" w:rsidP="00C11F99">
      <w:pPr>
        <w:rPr>
          <w:rFonts w:ascii="Calibri" w:hAnsi="Calibri"/>
          <w:b/>
          <w:u w:val="single"/>
        </w:rPr>
      </w:pPr>
    </w:p>
    <w:p w14:paraId="4B28C05C" w14:textId="77777777" w:rsidR="00CF2A44" w:rsidRDefault="00CF2A44" w:rsidP="00C11F99">
      <w:pPr>
        <w:rPr>
          <w:rFonts w:ascii="Calibri" w:hAnsi="Calibri"/>
          <w:b/>
          <w:u w:val="single"/>
        </w:rPr>
      </w:pPr>
    </w:p>
    <w:p w14:paraId="1D363D3A" w14:textId="77777777" w:rsidR="00D26968" w:rsidRDefault="00D26968" w:rsidP="00C11F99">
      <w:pPr>
        <w:rPr>
          <w:rFonts w:ascii="Calibri" w:hAnsi="Calibri"/>
          <w:b/>
          <w:u w:val="single"/>
        </w:rPr>
      </w:pPr>
    </w:p>
    <w:p w14:paraId="1BF0CA73" w14:textId="77777777" w:rsidR="00D26968" w:rsidRDefault="00D26968" w:rsidP="00C11F99">
      <w:pPr>
        <w:rPr>
          <w:rFonts w:ascii="Calibri" w:hAnsi="Calibri"/>
          <w:b/>
          <w:u w:val="single"/>
        </w:rPr>
      </w:pPr>
    </w:p>
    <w:p w14:paraId="74B4006B" w14:textId="44D78AB3" w:rsidR="00667E1D" w:rsidRDefault="00667E1D" w:rsidP="00C11F99">
      <w:pPr>
        <w:rPr>
          <w:rFonts w:ascii="Calibri" w:hAnsi="Calibri"/>
          <w:b/>
          <w:u w:val="single"/>
        </w:rPr>
      </w:pPr>
      <w:r>
        <w:rPr>
          <w:rFonts w:ascii="Calibri" w:hAnsi="Calibri"/>
          <w:b/>
          <w:u w:val="single"/>
        </w:rPr>
        <w:lastRenderedPageBreak/>
        <w:t>Northwind Database</w:t>
      </w:r>
    </w:p>
    <w:p w14:paraId="3880FAB0" w14:textId="77777777" w:rsidR="00667E1D" w:rsidRDefault="00667E1D" w:rsidP="00C11F99">
      <w:pPr>
        <w:rPr>
          <w:rFonts w:ascii="Calibri" w:hAnsi="Calibri"/>
          <w:b/>
          <w:sz w:val="20"/>
          <w:szCs w:val="20"/>
        </w:rPr>
      </w:pPr>
    </w:p>
    <w:p w14:paraId="471E087B" w14:textId="77777777" w:rsidR="00667E1D" w:rsidRDefault="00667E1D" w:rsidP="00C11F99">
      <w:pPr>
        <w:spacing w:line="360" w:lineRule="auto"/>
        <w:rPr>
          <w:rFonts w:ascii="Calibri" w:hAnsi="Calibri"/>
          <w:b/>
          <w:sz w:val="20"/>
          <w:szCs w:val="20"/>
        </w:rPr>
      </w:pPr>
      <w:r>
        <w:rPr>
          <w:rFonts w:ascii="Calibri" w:hAnsi="Calibri"/>
          <w:sz w:val="20"/>
          <w:szCs w:val="20"/>
          <w:lang w:val="it-IT"/>
        </w:rPr>
        <w:t xml:space="preserve">The Northwind sample database (Northwind.mdb) is included with all versions of Access. It provides data you can experiment with and </w:t>
      </w:r>
      <w:commentRangeStart w:id="8"/>
      <w:commentRangeStart w:id="9"/>
      <w:r>
        <w:rPr>
          <w:rFonts w:ascii="Calibri" w:hAnsi="Calibri"/>
          <w:sz w:val="20"/>
          <w:szCs w:val="20"/>
          <w:lang w:val="it-IT"/>
        </w:rPr>
        <w:t>database</w:t>
      </w:r>
      <w:commentRangeEnd w:id="8"/>
      <w:r w:rsidR="00642E0E">
        <w:rPr>
          <w:rStyle w:val="CommentReference"/>
        </w:rPr>
        <w:commentReference w:id="8"/>
      </w:r>
      <w:commentRangeEnd w:id="9"/>
      <w:r w:rsidR="00642E0E">
        <w:rPr>
          <w:rStyle w:val="CommentReference"/>
        </w:rPr>
        <w:commentReference w:id="9"/>
      </w:r>
      <w:r>
        <w:rPr>
          <w:rFonts w:ascii="Calibri" w:hAnsi="Calibri"/>
          <w:sz w:val="20"/>
          <w:szCs w:val="20"/>
          <w:lang w:val="it-IT"/>
        </w:rPr>
        <w:t xml:space="preserve"> objects that demonstrate features you might want to implement in your own databases. Using Northwind, you can become familiar with how a relational database is structured and how the database objects work together to help you enter, store, manipulate, and print your data.</w:t>
      </w:r>
      <w:r>
        <w:rPr>
          <w:rFonts w:ascii="Calibri" w:hAnsi="Calibri"/>
          <w:sz w:val="20"/>
          <w:szCs w:val="20"/>
        </w:rPr>
        <w:t>.</w:t>
      </w:r>
    </w:p>
    <w:p w14:paraId="663828A7" w14:textId="0AC2A980" w:rsidR="00667E1D" w:rsidRDefault="00667E1D" w:rsidP="00C11F99">
      <w:pPr>
        <w:rPr>
          <w:rFonts w:ascii="Calibri" w:hAnsi="Calibri"/>
          <w:b/>
          <w:sz w:val="20"/>
          <w:szCs w:val="20"/>
        </w:rPr>
      </w:pPr>
    </w:p>
    <w:p w14:paraId="137C83EF" w14:textId="77777777" w:rsidR="00667E1D" w:rsidRDefault="00667E1D" w:rsidP="00C11F99">
      <w:pPr>
        <w:spacing w:after="120"/>
        <w:rPr>
          <w:rFonts w:ascii="Calibri" w:hAnsi="Calibri"/>
          <w:b/>
          <w:sz w:val="20"/>
          <w:szCs w:val="20"/>
        </w:rPr>
      </w:pPr>
      <w:r>
        <w:rPr>
          <w:rFonts w:ascii="Calibri" w:hAnsi="Calibri"/>
          <w:color w:val="333333"/>
          <w:sz w:val="20"/>
          <w:szCs w:val="20"/>
          <w:lang w:eastAsia="fr-FR"/>
        </w:rPr>
        <w:t>It contains the following detailed information:</w:t>
      </w:r>
    </w:p>
    <w:p w14:paraId="2ADE2591"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Suppliers/Vendors of Northwind – who supply to the company.</w:t>
      </w:r>
    </w:p>
    <w:p w14:paraId="2753F8EE" w14:textId="77777777"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Customers of Northwind – who buy from Northwind</w:t>
      </w:r>
    </w:p>
    <w:p w14:paraId="5B81805A" w14:textId="1F39F57D" w:rsidR="00667E1D" w:rsidRDefault="00667E1D" w:rsidP="00C11F99">
      <w:pPr>
        <w:numPr>
          <w:ilvl w:val="0"/>
          <w:numId w:val="1"/>
        </w:numPr>
        <w:spacing w:after="120"/>
        <w:rPr>
          <w:rFonts w:ascii="Calibri" w:hAnsi="Calibri"/>
          <w:color w:val="333333"/>
          <w:sz w:val="20"/>
          <w:szCs w:val="20"/>
          <w:lang w:eastAsia="fr-FR"/>
        </w:rPr>
      </w:pPr>
      <w:r>
        <w:rPr>
          <w:rFonts w:ascii="Calibri" w:hAnsi="Calibri"/>
          <w:color w:val="333333"/>
          <w:sz w:val="20"/>
          <w:szCs w:val="20"/>
          <w:lang w:eastAsia="fr-FR"/>
        </w:rPr>
        <w:t>Employee details of Northwind traders – who work for Northwind</w:t>
      </w:r>
    </w:p>
    <w:p w14:paraId="0D8B731C" w14:textId="39CBC394" w:rsidR="00C77CE5" w:rsidRDefault="00C77CE5" w:rsidP="00C77CE5">
      <w:pPr>
        <w:spacing w:after="120"/>
        <w:rPr>
          <w:rFonts w:ascii="Calibri" w:hAnsi="Calibri"/>
          <w:color w:val="333333"/>
          <w:sz w:val="20"/>
          <w:szCs w:val="20"/>
          <w:lang w:eastAsia="fr-FR"/>
        </w:rPr>
      </w:pPr>
    </w:p>
    <w:p w14:paraId="591AC667" w14:textId="733A3BC0" w:rsidR="00C77CE5" w:rsidRDefault="00C77CE5" w:rsidP="00C77CE5">
      <w:pPr>
        <w:spacing w:after="120"/>
        <w:rPr>
          <w:rFonts w:ascii="Calibri" w:hAnsi="Calibri"/>
          <w:color w:val="333333"/>
          <w:sz w:val="20"/>
          <w:szCs w:val="20"/>
          <w:lang w:eastAsia="fr-FR"/>
        </w:rPr>
      </w:pPr>
    </w:p>
    <w:p w14:paraId="1C1328E4" w14:textId="26147B49" w:rsidR="00C77CE5" w:rsidRDefault="00C77CE5" w:rsidP="00C77CE5">
      <w:pPr>
        <w:spacing w:after="120"/>
        <w:rPr>
          <w:rFonts w:ascii="Calibri" w:hAnsi="Calibri"/>
          <w:color w:val="333333"/>
          <w:sz w:val="20"/>
          <w:szCs w:val="20"/>
          <w:lang w:eastAsia="fr-FR"/>
        </w:rPr>
      </w:pPr>
    </w:p>
    <w:p w14:paraId="7ACA6BCB" w14:textId="42964780" w:rsidR="00C77CE5" w:rsidRDefault="00C77CE5" w:rsidP="00C77CE5">
      <w:pPr>
        <w:spacing w:after="120"/>
        <w:rPr>
          <w:rFonts w:ascii="Calibri" w:hAnsi="Calibri"/>
          <w:color w:val="333333"/>
          <w:sz w:val="20"/>
          <w:szCs w:val="20"/>
          <w:lang w:eastAsia="fr-FR"/>
        </w:rPr>
      </w:pPr>
    </w:p>
    <w:p w14:paraId="1A41E3FA" w14:textId="6CD3A591" w:rsidR="00C77CE5" w:rsidRDefault="00C77CE5" w:rsidP="00C77CE5">
      <w:pPr>
        <w:spacing w:after="120"/>
        <w:rPr>
          <w:rFonts w:ascii="Calibri" w:hAnsi="Calibri"/>
          <w:color w:val="333333"/>
          <w:sz w:val="20"/>
          <w:szCs w:val="20"/>
          <w:lang w:eastAsia="fr-FR"/>
        </w:rPr>
      </w:pPr>
    </w:p>
    <w:p w14:paraId="0E838AEA" w14:textId="6774E163" w:rsidR="00C77CE5" w:rsidRDefault="00C77CE5" w:rsidP="00C77CE5">
      <w:pPr>
        <w:spacing w:after="120"/>
        <w:rPr>
          <w:rFonts w:ascii="Calibri" w:hAnsi="Calibri"/>
          <w:color w:val="333333"/>
          <w:sz w:val="20"/>
          <w:szCs w:val="20"/>
          <w:lang w:eastAsia="fr-FR"/>
        </w:rPr>
      </w:pPr>
    </w:p>
    <w:p w14:paraId="09F77D84" w14:textId="7696EFAA" w:rsidR="00C77CE5" w:rsidRDefault="00C77CE5" w:rsidP="00C77CE5">
      <w:pPr>
        <w:spacing w:after="120"/>
        <w:rPr>
          <w:rFonts w:ascii="Calibri" w:hAnsi="Calibri"/>
          <w:color w:val="333333"/>
          <w:sz w:val="20"/>
          <w:szCs w:val="20"/>
          <w:lang w:eastAsia="fr-FR"/>
        </w:rPr>
      </w:pPr>
    </w:p>
    <w:p w14:paraId="17754E3D" w14:textId="0A4728D8" w:rsidR="00C77CE5" w:rsidRDefault="00C77CE5" w:rsidP="00C77CE5">
      <w:pPr>
        <w:spacing w:after="120"/>
        <w:rPr>
          <w:rFonts w:ascii="Calibri" w:hAnsi="Calibri"/>
          <w:color w:val="333333"/>
          <w:sz w:val="20"/>
          <w:szCs w:val="20"/>
          <w:lang w:eastAsia="fr-FR"/>
        </w:rPr>
      </w:pPr>
    </w:p>
    <w:p w14:paraId="66F6A029" w14:textId="1E6B3FDB" w:rsidR="00C77CE5" w:rsidRDefault="00C77CE5" w:rsidP="00C77CE5">
      <w:pPr>
        <w:spacing w:after="120"/>
        <w:rPr>
          <w:rFonts w:ascii="Calibri" w:hAnsi="Calibri"/>
          <w:color w:val="333333"/>
          <w:sz w:val="20"/>
          <w:szCs w:val="20"/>
          <w:lang w:eastAsia="fr-FR"/>
        </w:rPr>
      </w:pPr>
    </w:p>
    <w:p w14:paraId="137D6ACF" w14:textId="4D774E28" w:rsidR="00C77CE5" w:rsidRDefault="00C77CE5" w:rsidP="00C77CE5">
      <w:pPr>
        <w:spacing w:after="120"/>
        <w:rPr>
          <w:rFonts w:ascii="Calibri" w:hAnsi="Calibri"/>
          <w:color w:val="333333"/>
          <w:sz w:val="20"/>
          <w:szCs w:val="20"/>
          <w:lang w:eastAsia="fr-FR"/>
        </w:rPr>
      </w:pPr>
    </w:p>
    <w:p w14:paraId="74FE2EE4" w14:textId="5659E347" w:rsidR="00C77CE5" w:rsidRDefault="00C77CE5" w:rsidP="00C77CE5">
      <w:pPr>
        <w:spacing w:after="120"/>
        <w:rPr>
          <w:rFonts w:ascii="Calibri" w:hAnsi="Calibri"/>
          <w:color w:val="333333"/>
          <w:sz w:val="20"/>
          <w:szCs w:val="20"/>
          <w:lang w:eastAsia="fr-FR"/>
        </w:rPr>
      </w:pPr>
    </w:p>
    <w:p w14:paraId="5170FDC6" w14:textId="76C46CBE" w:rsidR="00C77CE5" w:rsidRDefault="00C77CE5" w:rsidP="00C77CE5">
      <w:pPr>
        <w:spacing w:after="120"/>
        <w:rPr>
          <w:rFonts w:ascii="Calibri" w:hAnsi="Calibri"/>
          <w:color w:val="333333"/>
          <w:sz w:val="20"/>
          <w:szCs w:val="20"/>
          <w:lang w:eastAsia="fr-FR"/>
        </w:rPr>
      </w:pPr>
    </w:p>
    <w:p w14:paraId="688CB0BA" w14:textId="7864CB93" w:rsidR="00C77CE5" w:rsidRDefault="00C77CE5" w:rsidP="00C77CE5">
      <w:pPr>
        <w:spacing w:after="120"/>
        <w:rPr>
          <w:rFonts w:ascii="Calibri" w:hAnsi="Calibri"/>
          <w:color w:val="333333"/>
          <w:sz w:val="20"/>
          <w:szCs w:val="20"/>
          <w:lang w:eastAsia="fr-FR"/>
        </w:rPr>
      </w:pPr>
    </w:p>
    <w:p w14:paraId="4DE2B7D8" w14:textId="0DB3B39C" w:rsidR="00C77CE5" w:rsidRDefault="00C77CE5" w:rsidP="00C77CE5">
      <w:pPr>
        <w:spacing w:after="120"/>
        <w:rPr>
          <w:rFonts w:ascii="Calibri" w:hAnsi="Calibri"/>
          <w:color w:val="333333"/>
          <w:sz w:val="20"/>
          <w:szCs w:val="20"/>
          <w:lang w:eastAsia="fr-FR"/>
        </w:rPr>
      </w:pPr>
    </w:p>
    <w:p w14:paraId="41FE2EDB" w14:textId="4F585077" w:rsidR="00C77CE5" w:rsidRDefault="00C77CE5" w:rsidP="00C77CE5">
      <w:pPr>
        <w:spacing w:after="120"/>
        <w:rPr>
          <w:rFonts w:ascii="Calibri" w:hAnsi="Calibri"/>
          <w:color w:val="333333"/>
          <w:sz w:val="20"/>
          <w:szCs w:val="20"/>
          <w:lang w:eastAsia="fr-FR"/>
        </w:rPr>
      </w:pPr>
    </w:p>
    <w:p w14:paraId="0A13B4F5" w14:textId="3111D8AC" w:rsidR="00C77CE5" w:rsidRDefault="00C77CE5" w:rsidP="00C77CE5">
      <w:pPr>
        <w:spacing w:after="120"/>
        <w:rPr>
          <w:rFonts w:ascii="Calibri" w:hAnsi="Calibri"/>
          <w:color w:val="333333"/>
          <w:sz w:val="20"/>
          <w:szCs w:val="20"/>
          <w:lang w:eastAsia="fr-FR"/>
        </w:rPr>
      </w:pPr>
    </w:p>
    <w:p w14:paraId="14B204C5" w14:textId="0C6DBB95" w:rsidR="00C77CE5" w:rsidRDefault="00C77CE5" w:rsidP="00C77CE5">
      <w:pPr>
        <w:spacing w:after="120"/>
        <w:rPr>
          <w:rFonts w:ascii="Calibri" w:hAnsi="Calibri"/>
          <w:color w:val="333333"/>
          <w:sz w:val="20"/>
          <w:szCs w:val="20"/>
          <w:lang w:eastAsia="fr-FR"/>
        </w:rPr>
      </w:pPr>
    </w:p>
    <w:p w14:paraId="68C1F794" w14:textId="7443C84C" w:rsidR="00C77CE5" w:rsidRDefault="00C77CE5" w:rsidP="00C77CE5">
      <w:pPr>
        <w:spacing w:after="120"/>
        <w:rPr>
          <w:rFonts w:ascii="Calibri" w:hAnsi="Calibri"/>
          <w:color w:val="333333"/>
          <w:sz w:val="20"/>
          <w:szCs w:val="20"/>
          <w:lang w:eastAsia="fr-FR"/>
        </w:rPr>
      </w:pPr>
    </w:p>
    <w:p w14:paraId="6767FC26" w14:textId="1B41376A" w:rsidR="00C77CE5" w:rsidRDefault="00C77CE5" w:rsidP="00C77CE5">
      <w:pPr>
        <w:spacing w:after="120"/>
        <w:rPr>
          <w:rFonts w:ascii="Calibri" w:hAnsi="Calibri"/>
          <w:color w:val="333333"/>
          <w:sz w:val="20"/>
          <w:szCs w:val="20"/>
          <w:lang w:eastAsia="fr-FR"/>
        </w:rPr>
      </w:pPr>
    </w:p>
    <w:p w14:paraId="2FF7AFC8" w14:textId="4C1F5011" w:rsidR="00C77CE5" w:rsidRDefault="00C77CE5" w:rsidP="00C77CE5">
      <w:pPr>
        <w:spacing w:after="120"/>
        <w:rPr>
          <w:rFonts w:ascii="Calibri" w:hAnsi="Calibri"/>
          <w:color w:val="333333"/>
          <w:sz w:val="20"/>
          <w:szCs w:val="20"/>
          <w:lang w:eastAsia="fr-FR"/>
        </w:rPr>
      </w:pPr>
    </w:p>
    <w:p w14:paraId="684F6FCB" w14:textId="4A80B3DC" w:rsidR="00C77CE5" w:rsidRDefault="00C77CE5" w:rsidP="00C77CE5">
      <w:pPr>
        <w:spacing w:after="120"/>
        <w:rPr>
          <w:rFonts w:ascii="Calibri" w:hAnsi="Calibri"/>
          <w:color w:val="333333"/>
          <w:sz w:val="20"/>
          <w:szCs w:val="20"/>
          <w:lang w:eastAsia="fr-FR"/>
        </w:rPr>
      </w:pPr>
    </w:p>
    <w:p w14:paraId="4680D517" w14:textId="577BA8D9" w:rsidR="00C77CE5" w:rsidRDefault="00C77CE5" w:rsidP="00C77CE5">
      <w:pPr>
        <w:spacing w:after="120"/>
        <w:rPr>
          <w:rFonts w:ascii="Calibri" w:hAnsi="Calibri"/>
          <w:color w:val="333333"/>
          <w:sz w:val="20"/>
          <w:szCs w:val="20"/>
          <w:lang w:eastAsia="fr-FR"/>
        </w:rPr>
      </w:pPr>
    </w:p>
    <w:p w14:paraId="3E097056" w14:textId="0B27757A" w:rsidR="00C77CE5" w:rsidRDefault="00C77CE5" w:rsidP="00C77CE5">
      <w:pPr>
        <w:spacing w:after="120"/>
        <w:rPr>
          <w:rFonts w:ascii="Calibri" w:hAnsi="Calibri"/>
          <w:color w:val="333333"/>
          <w:sz w:val="20"/>
          <w:szCs w:val="20"/>
          <w:lang w:eastAsia="fr-FR"/>
        </w:rPr>
      </w:pPr>
    </w:p>
    <w:p w14:paraId="2D314284" w14:textId="460224D9" w:rsidR="00C77CE5" w:rsidRDefault="00C77CE5" w:rsidP="00C77CE5">
      <w:pPr>
        <w:spacing w:after="120"/>
        <w:rPr>
          <w:rFonts w:ascii="Calibri" w:hAnsi="Calibri"/>
          <w:color w:val="333333"/>
          <w:sz w:val="20"/>
          <w:szCs w:val="20"/>
          <w:lang w:eastAsia="fr-FR"/>
        </w:rPr>
      </w:pPr>
    </w:p>
    <w:p w14:paraId="5B4C6688" w14:textId="77777777" w:rsidR="00C77CE5" w:rsidRDefault="00C77CE5" w:rsidP="00C77CE5">
      <w:pPr>
        <w:spacing w:after="120"/>
        <w:rPr>
          <w:rFonts w:ascii="Calibri" w:hAnsi="Calibri"/>
          <w:color w:val="333333"/>
          <w:sz w:val="20"/>
          <w:szCs w:val="20"/>
          <w:lang w:eastAsia="fr-FR"/>
        </w:rPr>
      </w:pPr>
    </w:p>
    <w:sdt>
      <w:sdtPr>
        <w:rPr>
          <w:rtl/>
        </w:rPr>
        <w:id w:val="-2025469692"/>
        <w:placeholder>
          <w:docPart w:val="68981AE098EC404D8FA88428092F8694"/>
        </w:placeholder>
      </w:sdtPr>
      <w:sdtEndPr/>
      <w:sdtContent>
        <w:sdt>
          <w:sdtPr>
            <w:rPr>
              <w:rtl/>
            </w:rPr>
            <w:id w:val="-30113943"/>
            <w:placeholder>
              <w:docPart w:val="68981AE098EC404D8FA88428092F8694"/>
            </w:placeholder>
          </w:sdtPr>
          <w:sdtEndPr/>
          <w:sdtContent>
            <w:p w14:paraId="4A48E823" w14:textId="77777777" w:rsidR="00C77CE5" w:rsidRDefault="00C77CE5" w:rsidP="00C77CE5">
              <w:pPr>
                <w:keepNext/>
                <w:bidi/>
                <w:jc w:val="right"/>
                <w:rPr>
                  <w:rtl/>
                </w:rPr>
              </w:pPr>
              <w:r w:rsidRPr="009140BE">
                <w:rPr>
                  <w:lang w:val="it-IT"/>
                </w:rPr>
                <w:t xml:space="preserve">The </w:t>
              </w:r>
              <w:r w:rsidRPr="000A543A">
                <w:rPr>
                  <w:lang w:val="it-IT"/>
                </w:rPr>
                <w:t>Northwind sample database (Northwind.mdb) is included with all versions of Access. It provides data you can experiment with and database objects that demonstrate features you might want to implement in your own databases.</w:t>
              </w:r>
            </w:p>
          </w:sdtContent>
        </w:sdt>
        <w:sdt>
          <w:sdtPr>
            <w:rPr>
              <w:rFonts w:eastAsia="Times New Roman"/>
              <w:sz w:val="20"/>
              <w:szCs w:val="20"/>
              <w:lang w:eastAsia="en-US"/>
            </w:rPr>
            <w:id w:val="1933238995"/>
            <w:placeholder>
              <w:docPart w:val="68981AE098EC404D8FA88428092F8694"/>
            </w:placeholder>
          </w:sdtPr>
          <w:sdtEndPr>
            <w:rPr>
              <w:sz w:val="24"/>
              <w:szCs w:val="24"/>
              <w:rtl/>
            </w:rPr>
          </w:sdtEndPr>
          <w:sdtContent>
            <w:p w14:paraId="69FE69EB" w14:textId="77777777" w:rsidR="00C77CE5" w:rsidRDefault="00C77CE5" w:rsidP="00C77CE5">
              <w:pPr>
                <w:pStyle w:val="NormalWeb"/>
                <w:keepNext/>
                <w:spacing w:line="360" w:lineRule="auto"/>
              </w:pPr>
              <w:r w:rsidRPr="009140BE">
                <w:rPr>
                  <w:lang w:val="it-IT"/>
                </w:rPr>
                <w:t xml:space="preserve">Using Northwind, you can become familiar </w:t>
              </w:r>
              <w:r w:rsidRPr="000A543A">
                <w:rPr>
                  <w:lang w:val="it-IT"/>
                </w:rPr>
                <w:t xml:space="preserve">with how a relational database is structured and </w:t>
              </w:r>
              <w:r w:rsidRPr="009140BE">
                <w:rPr>
                  <w:lang w:val="it-IT"/>
                </w:rPr>
                <w:t>how the database objects work together to help you enter, store, manipulate, and print your data.</w:t>
              </w:r>
            </w:p>
            <w:p w14:paraId="60324917" w14:textId="77777777" w:rsidR="00C77CE5" w:rsidRPr="005648E8" w:rsidRDefault="00D84028" w:rsidP="00C77CE5">
              <w:pPr>
                <w:keepNext/>
                <w:bidi/>
                <w:jc w:val="right"/>
              </w:pPr>
            </w:p>
          </w:sdtContent>
        </w:sdt>
      </w:sdtContent>
    </w:sdt>
    <w:p w14:paraId="65F3852C" w14:textId="1C94C137" w:rsidR="00C77CE5" w:rsidRDefault="00C77CE5" w:rsidP="00C77CE5">
      <w:pPr>
        <w:spacing w:after="120"/>
        <w:rPr>
          <w:rFonts w:ascii="Calibri" w:hAnsi="Calibri"/>
          <w:color w:val="333333"/>
          <w:sz w:val="20"/>
          <w:szCs w:val="20"/>
          <w:lang w:eastAsia="fr-FR"/>
        </w:rPr>
      </w:pPr>
    </w:p>
    <w:p w14:paraId="11C5234A" w14:textId="1ED00FCD" w:rsidR="000A543A" w:rsidRDefault="000A543A" w:rsidP="00C77CE5">
      <w:pPr>
        <w:spacing w:after="120"/>
      </w:pPr>
      <w:commentRangeStart w:id="10"/>
      <w:r w:rsidRPr="000A543A">
        <w:rPr>
          <w:u w:val="dash"/>
        </w:rPr>
        <w:t>Adventure</w:t>
      </w:r>
      <w:commentRangeEnd w:id="10"/>
      <w:r w:rsidR="007B2972">
        <w:rPr>
          <w:rStyle w:val="CommentReference"/>
        </w:rPr>
        <w:commentReference w:id="10"/>
      </w:r>
      <w:r w:rsidRPr="000A543A">
        <w:rPr>
          <w:u w:val="dash"/>
        </w:rPr>
        <w:t xml:space="preserve"> Works Cycles</w:t>
      </w:r>
      <w:r>
        <w:t xml:space="preserve">, the </w:t>
      </w:r>
      <w:r>
        <w:rPr>
          <w:u w:val="dashDotDotHeavy"/>
        </w:rPr>
        <w:t xml:space="preserve">fictitious company</w:t>
      </w:r>
      <w:r>
        <w:t xml:space="preserve"> on which the </w:t>
      </w:r>
      <w:proofErr w:type="spellStart"/>
      <w:r w:rsidRPr="000A543A">
        <w:rPr>
          <w:u w:val="dashDotHeavy"/>
        </w:rPr>
        <w:t>AdventureWorks</w:t>
      </w:r>
      <w:r w:rsidRPr="000A543A">
        <w:t xml:space="preserve"> sample</w:t>
      </w:r>
      <w:proofErr w:type="spellEnd"/>
      <w:r>
        <w:t xml:space="preserve"> </w:t>
      </w:r>
      <w:r w:rsidRPr="000A543A">
        <w:t>databases</w:t>
      </w:r>
      <w:r w:rsidRPr="000A543A">
        <w:t xml:space="preserve"> are based</w:t>
      </w:r>
      <w:r>
        <w:t xml:space="preserve">, is a large, </w:t>
      </w:r>
      <w:r w:rsidRPr="000A543A">
        <w:rPr>
          <w:u w:val="dashedHeavy"/>
        </w:rPr>
        <w:t>multinational</w:t>
      </w:r>
      <w:r>
        <w:t xml:space="preserve"> </w:t>
      </w:r>
      <w:r w:rsidRPr="000A543A">
        <w:t>manufacturing</w:t>
      </w:r>
      <w:r>
        <w:t xml:space="preserve"> </w:t>
      </w:r>
      <w:r w:rsidRPr="000A543A">
        <w:rPr>
          <w:u w:val="wavyDouble"/>
        </w:rPr>
        <w:t>company</w:t>
      </w:r>
      <w:r>
        <w:t>.</w:t>
      </w:r>
      <w:r>
        <w:t xml:space="preserve"> The </w:t>
      </w:r>
      <w:r>
        <w:t xml:space="preserve">company</w:t>
      </w:r>
      <w:r>
        <w:t xml:space="preserve"> </w:t>
      </w:r>
      <w:r>
        <w:rPr>
          <w:u w:val="wavyHeavy"/>
        </w:rPr>
        <w:t xml:space="preserve">manufactures</w:t>
      </w:r>
      <w:r>
        <w:t xml:space="preserve"> and </w:t>
      </w:r>
      <w:r>
        <w:rPr>
          <w:u w:val="dashLong"/>
        </w:rPr>
        <w:t xml:space="preserve">sells metal</w:t>
      </w:r>
      <w:r>
        <w:t xml:space="preserve"> and </w:t>
      </w:r>
      <w:r>
        <w:rPr>
          <w:u w:val="dashLongHeavy"/>
        </w:rPr>
        <w:t xml:space="preserve">composite</w:t>
      </w:r>
      <w:r>
        <w:t xml:space="preserve"> bicycles to </w:t>
      </w:r>
      <w:r>
        <w:rPr>
          <w:u w:val="dotDash"/>
        </w:rPr>
        <w:t xml:space="preserve">North</w:t>
      </w:r>
      <w:r>
        <w:t xml:space="preserve">, </w:t>
      </w:r>
      <w:r>
        <w:rPr>
          <w:u w:val="dotDotDash"/>
        </w:rPr>
        <w:t xml:space="preserve">European</w:t>
      </w:r>
      <w:r>
        <w:t xml:space="preserve"> and </w:t>
      </w:r>
      <w:r>
        <w:rPr>
          <w:u w:val="dotted"/>
        </w:rPr>
        <w:t xml:space="preserve">Asian</w:t>
      </w:r>
      <w:r>
        <w:t xml:space="preserve"> </w:t>
      </w:r>
      <w:r>
        <w:t xml:space="preserve">commercial</w:t>
      </w:r>
      <w:r>
        <w:t xml:space="preserve"> markets. While its </w:t>
      </w:r>
      <w:r>
        <w:rPr>
          <w:u w:val="dottedHeavy"/>
        </w:rPr>
        <w:t xml:space="preserve">base operation</w:t>
      </w:r>
      <w:r>
        <w:t xml:space="preserve"> </w:t>
      </w:r>
      <w:r>
        <w:t xml:space="preserve">is located in </w:t>
      </w:r>
      <w:r>
        <w:rPr>
          <w:u w:val="double"/>
        </w:rPr>
        <w:t xml:space="preserve">Bothell</w:t>
      </w:r>
      <w:r>
        <w:t xml:space="preserve">, </w:t>
      </w:r>
      <w:r>
        <w:rPr>
          <w:u w:val="single"/>
        </w:rPr>
        <w:t xml:space="preserve">Washington</w:t>
      </w:r>
      <w:r>
        <w:t xml:space="preserve"> with 290 </w:t>
      </w:r>
      <w:r>
        <w:rPr>
          <w:u w:val="thick"/>
        </w:rPr>
        <w:t xml:space="preserve">employees</w:t>
      </w:r>
      <w:r>
        <w:t xml:space="preserve">, several regional</w:t>
      </w:r>
      <w:r>
        <w:t xml:space="preserve"> sales teams are </w:t>
      </w:r>
      <w:r>
        <w:rPr>
          <w:u w:val="wave"/>
        </w:rPr>
        <w:t xml:space="preserve">located throughout</w:t>
      </w:r>
      <w:r>
        <w:t xml:space="preserve"> their </w:t>
      </w:r>
      <w:r>
        <w:rPr>
          <w:u w:val="words"/>
        </w:rPr>
        <w:t xml:space="preserve">market base</w:t>
      </w:r>
      <w:r>
        <w:t xml:space="preserve">.</w:t>
      </w:r>
    </w:p>
    <w:p w14:paraId="2EFAEB50" w14:textId="6B222C9C" w:rsidR="000A543A" w:rsidRDefault="000A543A" w:rsidP="00C77CE5">
      <w:pPr>
        <w:spacing w:after="120"/>
        <w:rPr>
          <w:rFonts w:ascii="Calibri" w:hAnsi="Calibri"/>
          <w:color w:val="333333"/>
          <w:sz w:val="20"/>
          <w:szCs w:val="20"/>
          <w:lang w:eastAsia="fr-FR"/>
        </w:rPr>
      </w:pPr>
      <w:r>
        <w:t xml:space="preserve">Adventure Works Cycles, the fictitious company on which the </w:t>
      </w:r>
      <w:proofErr w:type="spellStart"/>
      <w:r>
        <w:t>AdventureWorks</w:t>
      </w:r>
      <w:proofErr w:type="spellEnd"/>
      <w:r>
        <w:t xml:space="preserve"> sample </w:t>
      </w:r>
      <w:r w:rsidRPr="000A543A">
        <w:rPr>
          <w:dstrike/>
        </w:rPr>
        <w:t>databases are based, is a large</w:t>
      </w:r>
      <w:r>
        <w:t>, multinational manufacturing company.</w:t>
      </w:r>
    </w:p>
    <w:sectPr w:rsidR="000A543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malatha Chiranjeevulu" w:date="2021-08-26T11:32:00Z" w:initials="HC">
    <w:p w14:paraId="1A480264" w14:textId="787AFCA3" w:rsidR="004B244C" w:rsidRDefault="004B244C">
      <w:pPr>
        <w:pStyle w:val="CommentText"/>
      </w:pPr>
      <w:r>
        <w:rPr>
          <w:rStyle w:val="CommentReference"/>
        </w:rPr>
        <w:annotationRef/>
      </w:r>
      <w:r w:rsidR="00642E0E">
        <w:t>Add the company name</w:t>
      </w:r>
    </w:p>
  </w:comment>
  <w:comment w:id="1" w:author="Hemalatha Chiranjeevulu" w:date="2021-08-26T12:06:00Z" w:initials="HC">
    <w:p w14:paraId="6FBB8164" w14:textId="2E31D088" w:rsidR="00642E0E" w:rsidRDefault="00642E0E">
      <w:pPr>
        <w:pStyle w:val="CommentText"/>
      </w:pPr>
      <w:r>
        <w:rPr>
          <w:rStyle w:val="CommentReference"/>
        </w:rPr>
        <w:annotationRef/>
      </w:r>
      <w:r>
        <w:t>Added the company name</w:t>
      </w:r>
    </w:p>
  </w:comment>
  <w:comment w:id="5" w:author="Hemalatha Chiranjeevulu" w:date="2021-08-26T12:07:00Z" w:initials="HC">
    <w:p w14:paraId="4819B597" w14:textId="7C6B4C38" w:rsidR="00642E0E" w:rsidRDefault="00642E0E">
      <w:pPr>
        <w:pStyle w:val="CommentText"/>
      </w:pPr>
      <w:r>
        <w:rPr>
          <w:rStyle w:val="CommentReference"/>
        </w:rPr>
        <w:annotationRef/>
      </w:r>
      <w:r>
        <w:t xml:space="preserve">Is this right </w:t>
      </w:r>
      <w:proofErr w:type="gramStart"/>
      <w:r>
        <w:t>product</w:t>
      </w:r>
      <w:proofErr w:type="gramEnd"/>
      <w:r>
        <w:t xml:space="preserve"> no?</w:t>
      </w:r>
    </w:p>
  </w:comment>
  <w:comment w:id="6" w:author="Hemalatha Chiranjeevulu" w:date="2021-08-26T12:08:00Z" w:initials="HC">
    <w:p w14:paraId="1C4B6B8E" w14:textId="6C04C153" w:rsidR="00642E0E" w:rsidRDefault="00642E0E">
      <w:pPr>
        <w:pStyle w:val="CommentText"/>
      </w:pPr>
      <w:r>
        <w:rPr>
          <w:rStyle w:val="CommentReference"/>
        </w:rPr>
        <w:annotationRef/>
      </w:r>
      <w:r>
        <w:t>No, Modify the product no as BKM56748</w:t>
      </w:r>
    </w:p>
  </w:comment>
  <w:comment w:id="7" w:author="Hemalatha Chiranjeevulu" w:date="2021-08-26T12:10:00Z" w:initials="HC">
    <w:p w14:paraId="7E4EF426" w14:textId="1E96E82A" w:rsidR="00642E0E" w:rsidRDefault="00642E0E">
      <w:pPr>
        <w:pStyle w:val="CommentText"/>
      </w:pPr>
      <w:r>
        <w:rPr>
          <w:rStyle w:val="CommentReference"/>
        </w:rPr>
        <w:annotationRef/>
      </w:r>
      <w:r>
        <w:t>Modified the product no</w:t>
      </w:r>
    </w:p>
  </w:comment>
  <w:comment w:id="8" w:author="Hemalatha Chiranjeevulu" w:date="2021-08-26T12:11:00Z" w:initials="HC">
    <w:p w14:paraId="0D798591" w14:textId="145E640E" w:rsidR="00642E0E" w:rsidRDefault="00642E0E">
      <w:pPr>
        <w:pStyle w:val="CommentText"/>
      </w:pPr>
      <w:r>
        <w:rPr>
          <w:rStyle w:val="CommentReference"/>
        </w:rPr>
        <w:annotationRef/>
      </w:r>
      <w:r>
        <w:t>Add some more content about Northwind Database</w:t>
      </w:r>
    </w:p>
  </w:comment>
  <w:comment w:id="9" w:author="Hemalatha Chiranjeevulu" w:date="2021-08-26T12:11:00Z" w:initials="HC">
    <w:p w14:paraId="043127E9" w14:textId="57F6C6C1" w:rsidR="00642E0E" w:rsidRDefault="00642E0E">
      <w:pPr>
        <w:pStyle w:val="CommentText"/>
      </w:pPr>
      <w:r>
        <w:rPr>
          <w:rStyle w:val="CommentReference"/>
        </w:rPr>
        <w:annotationRef/>
      </w:r>
      <w:r>
        <w:t>Added more content</w:t>
      </w:r>
    </w:p>
  </w:comment>
  <w:comment w:id="10" w:author="Hemalatha Chiranjeevulu" w:date="2021-08-26T12:13:00Z" w:initials="HC">
    <w:p w14:paraId="37123AD0" w14:textId="66A24916" w:rsidR="007B2972" w:rsidRDefault="007B2972">
      <w:pPr>
        <w:pStyle w:val="CommentText"/>
      </w:pPr>
      <w:r>
        <w:rPr>
          <w:rStyle w:val="CommentReference"/>
        </w:rPr>
        <w:annotationRef/>
      </w:r>
      <w:r>
        <w:t>Change the Adventure as Adventures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480264" w15:done="0"/>
  <w15:commentEx w15:paraId="6FBB8164" w15:paraIdParent="1A480264" w15:done="0"/>
  <w15:commentEx w15:paraId="4819B597" w15:done="0"/>
  <w15:commentEx w15:paraId="1C4B6B8E" w15:paraIdParent="4819B597" w15:done="0"/>
  <w15:commentEx w15:paraId="7E4EF426" w15:paraIdParent="4819B597" w15:done="0"/>
  <w15:commentEx w15:paraId="0D798591" w15:done="0"/>
  <w15:commentEx w15:paraId="043127E9" w15:paraIdParent="0D798591" w15:done="0"/>
  <w15:commentEx w15:paraId="37123A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1FA66" w16cex:dateUtc="2021-08-26T06:02:00Z"/>
  <w16cex:commentExtensible w16cex:durableId="24D20242" w16cex:dateUtc="2021-08-26T06:36:00Z"/>
  <w16cex:commentExtensible w16cex:durableId="24D2026F" w16cex:dateUtc="2021-08-26T06:37:00Z"/>
  <w16cex:commentExtensible w16cex:durableId="24D202B6" w16cex:dateUtc="2021-08-26T06:38:00Z"/>
  <w16cex:commentExtensible w16cex:durableId="24D2034B" w16cex:dateUtc="2021-08-26T06:40:00Z"/>
  <w16cex:commentExtensible w16cex:durableId="24D2036D" w16cex:dateUtc="2021-08-26T06:41:00Z"/>
  <w16cex:commentExtensible w16cex:durableId="24D20385" w16cex:dateUtc="2021-08-26T06:41:00Z"/>
  <w16cex:commentExtensible w16cex:durableId="24D203E3" w16cex:dateUtc="2021-08-26T06: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480264" w16cid:durableId="24D1FA66"/>
  <w16cid:commentId w16cid:paraId="6FBB8164" w16cid:durableId="24D20242"/>
  <w16cid:commentId w16cid:paraId="4819B597" w16cid:durableId="24D2026F"/>
  <w16cid:commentId w16cid:paraId="1C4B6B8E" w16cid:durableId="24D202B6"/>
  <w16cid:commentId w16cid:paraId="7E4EF426" w16cid:durableId="24D2034B"/>
  <w16cid:commentId w16cid:paraId="0D798591" w16cid:durableId="24D2036D"/>
  <w16cid:commentId w16cid:paraId="043127E9" w16cid:durableId="24D20385"/>
  <w16cid:commentId w16cid:paraId="37123AD0" w16cid:durableId="24D203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E91ED" w14:textId="77777777" w:rsidR="00D84028" w:rsidRDefault="00D84028" w:rsidP="008139AA">
      <w:r>
        <w:separator/>
      </w:r>
    </w:p>
  </w:endnote>
  <w:endnote w:type="continuationSeparator" w:id="0">
    <w:p w14:paraId="4F460011" w14:textId="77777777" w:rsidR="00D84028" w:rsidRDefault="00D84028" w:rsidP="00813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2C00CF0E-6AD0-4163-815E-5101723192E1}"/>
    <w:embedBold r:id="rId2" w:fontKey="{7B315A85-65EE-4837-8AB9-9E939835D98C}"/>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3" w:fontKey="{74906AEA-0023-4C74-BF1D-2CF7352D037D}"/>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embedRegular r:id="rId4" w:fontKey="{BF5089A0-2464-4E78-8B40-44A4B72F5C23}"/>
  </w:font>
  <w:font w:name="Cambria Math">
    <w:panose1 w:val="02040503050406030204"/>
    <w:charset w:val="00"/>
    <w:family w:val="roman"/>
    <w:pitch w:val="variable"/>
    <w:sig w:usb0="E00006FF" w:usb1="420024FF" w:usb2="02000000" w:usb3="00000000" w:csb0="0000019F" w:csb1="00000000"/>
    <w:embedRegular r:id="rId5" w:fontKey="{0EBE964F-38EB-47D0-9C43-4060D5E8D361}"/>
    <w:embedItalic r:id="rId6" w:fontKey="{1604FC96-35A4-4C2A-8BD3-6599114438A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45947" w14:textId="77777777" w:rsidR="00D84028" w:rsidRDefault="00D84028" w:rsidP="008139AA">
      <w:r>
        <w:separator/>
      </w:r>
    </w:p>
  </w:footnote>
  <w:footnote w:type="continuationSeparator" w:id="0">
    <w:p w14:paraId="1B92D887" w14:textId="77777777" w:rsidR="00D84028" w:rsidRDefault="00D84028" w:rsidP="008139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multilevel"/>
    <w:tmpl w:val="4140B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malatha Chiranjeevulu">
    <w15:presenceInfo w15:providerId="AD" w15:userId="S::hemalatha.chiranjeevulu@syncfusion.com::368a81d9-f7ef-4b36-9b60-a82521a1bf2c"/>
  </w15:person>
  <w15:person w15:author="Ramaraj Marimuthu">
    <w15:presenceInfo w15:providerId="None" w15:userId="Ramaraj Marimut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8D1"/>
    <w:rsid w:val="00044D53"/>
    <w:rsid w:val="00057420"/>
    <w:rsid w:val="000A543A"/>
    <w:rsid w:val="0015734A"/>
    <w:rsid w:val="00177E87"/>
    <w:rsid w:val="00252D3F"/>
    <w:rsid w:val="00256A98"/>
    <w:rsid w:val="00393AA2"/>
    <w:rsid w:val="003F7174"/>
    <w:rsid w:val="004B244C"/>
    <w:rsid w:val="004B4CD7"/>
    <w:rsid w:val="00525AD4"/>
    <w:rsid w:val="005B35BF"/>
    <w:rsid w:val="00642E0E"/>
    <w:rsid w:val="00655490"/>
    <w:rsid w:val="00667E1D"/>
    <w:rsid w:val="006B52F0"/>
    <w:rsid w:val="007B2972"/>
    <w:rsid w:val="007D3AF8"/>
    <w:rsid w:val="008139AA"/>
    <w:rsid w:val="008973AF"/>
    <w:rsid w:val="00985F31"/>
    <w:rsid w:val="00A3705A"/>
    <w:rsid w:val="00A52425"/>
    <w:rsid w:val="00A63E50"/>
    <w:rsid w:val="00A84F0D"/>
    <w:rsid w:val="00AE611F"/>
    <w:rsid w:val="00B25867"/>
    <w:rsid w:val="00C00E65"/>
    <w:rsid w:val="00C11F99"/>
    <w:rsid w:val="00C77CE5"/>
    <w:rsid w:val="00CE3FF8"/>
    <w:rsid w:val="00CF2A44"/>
    <w:rsid w:val="00D26968"/>
    <w:rsid w:val="00D43187"/>
    <w:rsid w:val="00D60DEC"/>
    <w:rsid w:val="00D778D1"/>
    <w:rsid w:val="00D84028"/>
    <w:rsid w:val="00DD6D29"/>
    <w:rsid w:val="00E057AD"/>
    <w:rsid w:val="00E12EE0"/>
    <w:rsid w:val="00E329F0"/>
    <w:rsid w:val="00F618D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E4E37"/>
  <w15:chartTrackingRefBased/>
  <w15:docId w15:val="{3F07170E-C91A-4BD8-9D0D-36BEECA6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E1D"/>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667E1D"/>
    <w:pPr>
      <w:keepNext/>
      <w:spacing w:before="240" w:after="60"/>
      <w:outlineLvl w:val="0"/>
    </w:pPr>
    <w:rPr>
      <w:rFonts w:ascii="Arial" w:eastAsia="MS Mincho" w:hAnsi="Arial" w:cs="Arial"/>
      <w:b/>
      <w:bCs/>
      <w:kern w:val="32"/>
      <w:sz w:val="32"/>
      <w:szCs w:val="32"/>
      <w:lang w:eastAsia="ja-JP"/>
    </w:rPr>
  </w:style>
  <w:style w:type="paragraph" w:styleId="Heading3">
    <w:name w:val="heading 3"/>
    <w:basedOn w:val="Normal"/>
    <w:next w:val="Normal"/>
    <w:link w:val="Heading3Char"/>
    <w:uiPriority w:val="9"/>
    <w:unhideWhenUsed/>
    <w:qFormat/>
    <w:rsid w:val="00D2696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E1D"/>
    <w:rPr>
      <w:rFonts w:ascii="Arial" w:eastAsia="MS Mincho" w:hAnsi="Arial" w:cs="Arial"/>
      <w:b/>
      <w:bCs/>
      <w:kern w:val="32"/>
      <w:sz w:val="32"/>
      <w:szCs w:val="32"/>
      <w:lang w:eastAsia="ja-JP"/>
    </w:rPr>
  </w:style>
  <w:style w:type="paragraph" w:styleId="ListParagraph">
    <w:name w:val="List Paragraph"/>
    <w:basedOn w:val="Normal"/>
    <w:uiPriority w:val="34"/>
    <w:qFormat/>
    <w:rsid w:val="006B52F0"/>
    <w:pPr>
      <w:ind w:left="720"/>
      <w:contextualSpacing/>
    </w:pPr>
    <w:rPr>
      <w:sz w:val="20"/>
      <w:szCs w:val="20"/>
    </w:rPr>
  </w:style>
  <w:style w:type="paragraph" w:styleId="Header">
    <w:name w:val="header"/>
    <w:basedOn w:val="Normal"/>
    <w:link w:val="HeaderChar"/>
    <w:uiPriority w:val="99"/>
    <w:unhideWhenUsed/>
    <w:rsid w:val="008139AA"/>
    <w:pPr>
      <w:tabs>
        <w:tab w:val="center" w:pos="4680"/>
        <w:tab w:val="right" w:pos="9360"/>
      </w:tabs>
    </w:pPr>
  </w:style>
  <w:style w:type="character" w:customStyle="1" w:styleId="HeaderChar">
    <w:name w:val="Header Char"/>
    <w:basedOn w:val="DefaultParagraphFont"/>
    <w:link w:val="Header"/>
    <w:uiPriority w:val="99"/>
    <w:rsid w:val="008139A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39AA"/>
    <w:pPr>
      <w:tabs>
        <w:tab w:val="center" w:pos="4680"/>
        <w:tab w:val="right" w:pos="9360"/>
      </w:tabs>
    </w:pPr>
  </w:style>
  <w:style w:type="character" w:customStyle="1" w:styleId="FooterChar">
    <w:name w:val="Footer Char"/>
    <w:basedOn w:val="DefaultParagraphFont"/>
    <w:link w:val="Footer"/>
    <w:uiPriority w:val="99"/>
    <w:rsid w:val="008139AA"/>
    <w:rPr>
      <w:rFonts w:ascii="Times New Roman" w:eastAsia="Times New Roman" w:hAnsi="Times New Roman" w:cs="Times New Roman"/>
      <w:sz w:val="24"/>
      <w:szCs w:val="24"/>
    </w:rPr>
  </w:style>
  <w:style w:type="paragraph" w:styleId="NormalWeb">
    <w:name w:val="Normal (Web)"/>
    <w:basedOn w:val="Normal"/>
    <w:uiPriority w:val="99"/>
    <w:rsid w:val="00C77CE5"/>
    <w:pPr>
      <w:spacing w:before="100" w:beforeAutospacing="1" w:after="100" w:afterAutospacing="1"/>
    </w:pPr>
    <w:rPr>
      <w:rFonts w:eastAsia="PMingLiU"/>
      <w:lang w:eastAsia="zh-TW"/>
    </w:rPr>
  </w:style>
  <w:style w:type="character" w:customStyle="1" w:styleId="Heading3Char">
    <w:name w:val="Heading 3 Char"/>
    <w:basedOn w:val="DefaultParagraphFont"/>
    <w:link w:val="Heading3"/>
    <w:uiPriority w:val="9"/>
    <w:rsid w:val="00D26968"/>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A5242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2425"/>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4B244C"/>
    <w:rPr>
      <w:sz w:val="16"/>
      <w:szCs w:val="16"/>
    </w:rPr>
  </w:style>
  <w:style w:type="paragraph" w:styleId="CommentText">
    <w:name w:val="annotation text"/>
    <w:basedOn w:val="Normal"/>
    <w:link w:val="CommentTextChar"/>
    <w:uiPriority w:val="99"/>
    <w:semiHidden/>
    <w:unhideWhenUsed/>
    <w:rsid w:val="004B244C"/>
    <w:rPr>
      <w:sz w:val="20"/>
      <w:szCs w:val="20"/>
    </w:rPr>
  </w:style>
  <w:style w:type="character" w:customStyle="1" w:styleId="CommentTextChar">
    <w:name w:val="Comment Text Char"/>
    <w:basedOn w:val="DefaultParagraphFont"/>
    <w:link w:val="CommentText"/>
    <w:uiPriority w:val="99"/>
    <w:semiHidden/>
    <w:rsid w:val="004B244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B244C"/>
    <w:rPr>
      <w:b/>
      <w:bCs/>
    </w:rPr>
  </w:style>
  <w:style w:type="character" w:customStyle="1" w:styleId="CommentSubjectChar">
    <w:name w:val="Comment Subject Char"/>
    <w:basedOn w:val="CommentTextChar"/>
    <w:link w:val="CommentSubject"/>
    <w:uiPriority w:val="99"/>
    <w:semiHidden/>
    <w:rsid w:val="004B244C"/>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gif"/><Relationship Id="rId5" Type="http://schemas.openxmlformats.org/officeDocument/2006/relationships/footnotes" Target="footnotes.xml"/><Relationship Id="rId15" Type="http://schemas.openxmlformats.org/officeDocument/2006/relationships/glossaryDocument" Target="glossary/document.xml"/><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microsoft.com/office/2011/relationships/people" Target="peop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981AE098EC404D8FA88428092F8694"/>
        <w:category>
          <w:name w:val="General"/>
          <w:gallery w:val="placeholder"/>
        </w:category>
        <w:types>
          <w:type w:val="bbPlcHdr"/>
        </w:types>
        <w:behaviors>
          <w:behavior w:val="content"/>
        </w:behaviors>
        <w:guid w:val="{6CEC570E-164D-48B1-B030-658E58674B9A}"/>
      </w:docPartPr>
      <w:docPartBody>
        <w:p w:rsidR="00FC4CA5" w:rsidRDefault="00406136" w:rsidP="00406136">
          <w:pPr>
            <w:pStyle w:val="68981AE098EC404D8FA88428092F8694"/>
          </w:pPr>
          <w:r w:rsidRPr="00CE642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136"/>
    <w:rsid w:val="0007077A"/>
    <w:rsid w:val="000B4262"/>
    <w:rsid w:val="0025423C"/>
    <w:rsid w:val="003A69DA"/>
    <w:rsid w:val="003E090D"/>
    <w:rsid w:val="00406136"/>
    <w:rsid w:val="00560EDF"/>
    <w:rsid w:val="008E1E52"/>
    <w:rsid w:val="00D52F0B"/>
    <w:rsid w:val="00FC4CA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06136"/>
    <w:rPr>
      <w:color w:val="808080"/>
    </w:rPr>
  </w:style>
  <w:style w:type="paragraph" w:customStyle="1" w:styleId="68981AE098EC404D8FA88428092F8694">
    <w:name w:val="68981AE098EC404D8FA88428092F8694"/>
    <w:rsid w:val="004061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Pages>
  <Words>382</Words>
  <Characters>2184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Ramaraj Marimuthu</dc:creator>
  <cp:keywords/>
  <dc:description/>
  <cp:lastModifiedBy>Hemalatha Chiranjeevulu</cp:lastModifiedBy>
  <cp:revision>10</cp:revision>
  <dcterms:created xsi:type="dcterms:W3CDTF">2020-06-22T08:21:00Z</dcterms:created>
  <dcterms:modified xsi:type="dcterms:W3CDTF">2021-08-26T06:43:00Z</dcterms:modified>
</cp:coreProperties>
</file>