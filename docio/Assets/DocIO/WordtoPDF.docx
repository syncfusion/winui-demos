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w:t>
      </w:r>
      <w:commentRangeStart w:id="0"/>
      <w:commentRangeStart w:id="1"/>
      <w:r>
        <w:t>company</w:t>
      </w:r>
      <w:commentRangeEnd w:id="0"/>
      <w:r w:rsidR="004B244C">
        <w:rPr>
          <w:rStyle w:val="CommentReference"/>
        </w:rPr>
        <w:commentReference w:id="0"/>
      </w:r>
      <w:commentRangeEnd w:id="1"/>
      <w:r w:rsidR="00642E0E">
        <w:rPr>
          <w:rStyle w:val="CommentReference"/>
        </w:rPr>
        <w:commentReference w:id="1"/>
      </w:r>
      <w:r>
        <w:t xml:space="preserve"> on which the </w:t>
      </w:r>
      <w:proofErr w:type="spellStart"/>
      <w:r>
        <w:t>AdventureWorks</w:t>
      </w:r>
      <w:proofErr w:type="spellEnd"/>
      <w:r>
        <w:t xml:space="preserve"> sample databases are based, is a large, multinational manufacturing company. The company manufactures and sells metal and composite bicycles to North</w:t>
      </w:r>
      <w:del w:id="2" w:author="Ramaraj Marimuthu" w:date="2020-12-02T13:05:00Z">
        <w:r w:rsidDel="00A52425">
          <w:delText xml:space="preserve"> American</w:delText>
        </w:r>
      </w:del>
      <w:r>
        <w:t>, European and Asian commercial markets. While its base operation is located in Bothell, Washington with 290 employees, several regional sales teams are located throughout their market base.</w:t>
      </w:r>
    </w:p>
    <w:p w14:paraId="65C112B1" w14:textId="77777777" w:rsidR="00667E1D" w:rsidRDefault="00667E1D" w:rsidP="00667E1D">
      <w:pPr>
        <w:ind w:firstLine="720"/>
        <w:jc w:val="both"/>
      </w:pPr>
    </w:p>
    <w:p w14:paraId="214BE3BC" w14:textId="3E48F6FD" w:rsidR="00D17504" w:rsidRDefault="00667E1D" w:rsidP="00232663">
      <w:pPr>
        <w:ind w:firstLine="720"/>
        <w:jc w:val="both"/>
      </w:pPr>
      <w:r>
        <w:t xml:space="preserve">In </w:t>
      </w:r>
      <w:r w:rsidRPr="00A84F0D">
        <w:rPr>
          <w:b/>
          <w:bCs/>
          <w:rPrChange w:id="3" w:author="Ramaraj Marimuthu" w:date="2020-12-02T13:05:00Z">
            <w:rPr/>
          </w:rPrChange>
        </w:rPr>
        <w:t>2000</w:t>
      </w:r>
      <w:r>
        <w:t>, Adventure Works Cycles bought a small manufacturing plant, Importadores Neptuno, located in Mexico. Importadores Neptuno manufactures several critical subcomponents for the Adventure Works Cycles product line. These subcomponents are shipped to the Bothell location for final product assembly. In 2001, Importadores Neptuno, became the sole manufacturer and distributor of the touring bicycle product group</w:t>
      </w:r>
      <w:ins w:id="4" w:author="Ramaraj Marimuthu" w:date="2020-12-02T13:05:00Z">
        <w:r w:rsidR="00177E87">
          <w:t xml:space="preserve"> details</w:t>
        </w:r>
      </w:ins>
      <w:r>
        <w:t>.</w:t>
      </w:r>
    </w:p>
    <w:p w14:paraId="1038214E" w14:textId="77777777" w:rsidR="00232663" w:rsidRPr="00D17504" w:rsidRDefault="00232663" w:rsidP="00232663">
      <w:pPr>
        <w:jc w:val="both"/>
      </w:pPr>
    </w:p>
    <w:p w14:paraId="4311D4C0" w14:textId="3B3B3C3D"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commentRangeStart w:id="5"/>
            <w:commentRangeStart w:id="6"/>
            <w:commentRangeStart w:id="7"/>
            <w:r>
              <w:t>Product No</w:t>
            </w:r>
            <w:commentRangeEnd w:id="5"/>
            <w:r w:rsidR="00642E0E">
              <w:rPr>
                <w:rStyle w:val="CommentReference"/>
              </w:rPr>
              <w:commentReference w:id="5"/>
            </w:r>
            <w:commentRangeEnd w:id="6"/>
            <w:r w:rsidR="00642E0E">
              <w:rPr>
                <w:rStyle w:val="CommentReference"/>
              </w:rPr>
              <w:commentReference w:id="6"/>
            </w:r>
            <w:commentRangeEnd w:id="7"/>
            <w:r w:rsidR="00642E0E">
              <w:rPr>
                <w:rStyle w:val="CommentReference"/>
              </w:rPr>
              <w:commentReference w:id="7"/>
            </w:r>
            <w:r>
              <w:t>: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5E97249E" w:rsidR="00232663" w:rsidRDefault="00232663" w:rsidP="00C11F99">
      <w:pPr>
        <w:jc w:val="both"/>
      </w:pPr>
    </w:p>
    <w:p w14:paraId="67649B63" w14:textId="77777777" w:rsidR="00232663" w:rsidRDefault="00232663">
      <w:pPr>
        <w:spacing w:after="160" w:line="259" w:lineRule="auto"/>
      </w:pPr>
      <w:r>
        <w:br w:type="page"/>
      </w:r>
    </w:p>
    <w:p w14:paraId="087726F2" w14:textId="77777777" w:rsidR="00232663" w:rsidRDefault="00232663" w:rsidP="00232663">
      <w:pPr>
        <w:spacing w:line="360" w:lineRule="auto"/>
        <w:jc w:val="center"/>
        <w:rPr>
          <w:rFonts w:asciiTheme="majorBidi" w:hAnsiTheme="majorBidi" w:cstheme="majorBidi"/>
          <w:b/>
          <w:bCs/>
          <w:sz w:val="32"/>
          <w:szCs w:val="32"/>
        </w:rPr>
      </w:pPr>
      <w:r>
        <w:rPr>
          <w:rFonts w:asciiTheme="majorBidi" w:hAnsiTheme="majorBidi" w:cstheme="majorBidi"/>
          <w:b/>
          <w:bCs/>
          <w:sz w:val="32"/>
          <w:szCs w:val="32"/>
        </w:rPr>
        <w:lastRenderedPageBreak/>
        <w:t>CHEST X-RAY REPORT</w:t>
      </w:r>
    </w:p>
    <w:tbl>
      <w:tblPr>
        <w:tblStyle w:val="TableGrid"/>
        <w:tblW w:w="0" w:type="auto"/>
        <w:tblLook w:val="04A0" w:firstRow="1" w:lastRow="0" w:firstColumn="1" w:lastColumn="0" w:noHBand="0" w:noVBand="1"/>
      </w:tblPr>
      <w:tblGrid>
        <w:gridCol w:w="9350"/>
      </w:tblGrid>
      <w:tr w:rsidR="00232663" w14:paraId="6CA75FE6" w14:textId="77777777" w:rsidTr="005E5609">
        <w:tc>
          <w:tcPr>
            <w:tcW w:w="9350" w:type="dxa"/>
            <w:tcBorders>
              <w:top w:val="single" w:sz="4" w:space="0" w:color="auto"/>
              <w:left w:val="single" w:sz="4" w:space="0" w:color="auto"/>
              <w:bottom w:val="single" w:sz="4" w:space="0" w:color="auto"/>
              <w:right w:val="single" w:sz="4" w:space="0" w:color="auto"/>
            </w:tcBorders>
            <w:hideMark/>
          </w:tcPr>
          <w:p w14:paraId="5E1DCEC1" w14:textId="77777777" w:rsidR="00232663" w:rsidRDefault="00232663" w:rsidP="005E5609">
            <w:pPr>
              <w:spacing w:before="240" w:line="360" w:lineRule="auto"/>
              <w:rPr>
                <w:rFonts w:asciiTheme="majorBidi" w:hAnsiTheme="majorBidi" w:cstheme="majorBidi"/>
              </w:rPr>
            </w:pPr>
            <w:r>
              <w:rPr>
                <w:rFonts w:asciiTheme="majorBidi" w:hAnsiTheme="majorBidi" w:cstheme="majorBidi"/>
                <w:b/>
                <w:bCs/>
              </w:rPr>
              <w:t>Patient Name :</w:t>
            </w:r>
            <w:r>
              <w:rPr>
                <w:rFonts w:asciiTheme="majorBidi" w:hAnsiTheme="majorBidi" w:cstheme="majorBidi"/>
              </w:rPr>
              <w:t xml:space="preserve"> Andrew Fuller  </w:t>
            </w:r>
          </w:p>
          <w:p w14:paraId="3891AED6" w14:textId="77777777" w:rsidR="00232663" w:rsidRDefault="00232663" w:rsidP="005E5609">
            <w:pPr>
              <w:spacing w:line="360" w:lineRule="auto"/>
              <w:rPr>
                <w:rFonts w:asciiTheme="majorBidi" w:hAnsiTheme="majorBidi" w:cstheme="majorBidi"/>
              </w:rPr>
            </w:pPr>
            <w:r>
              <w:rPr>
                <w:rFonts w:asciiTheme="majorBidi" w:hAnsiTheme="majorBidi" w:cstheme="majorBidi"/>
                <w:b/>
                <w:bCs/>
              </w:rPr>
              <w:t>Date of Birth  :</w:t>
            </w:r>
            <w:r>
              <w:rPr>
                <w:rFonts w:asciiTheme="majorBidi" w:hAnsiTheme="majorBidi" w:cstheme="majorBidi"/>
              </w:rPr>
              <w:t xml:space="preserve"> 1980-01-01 </w:t>
            </w:r>
          </w:p>
          <w:p w14:paraId="47ED10B9" w14:textId="77777777" w:rsidR="00232663" w:rsidRDefault="00232663" w:rsidP="005E5609">
            <w:pPr>
              <w:spacing w:after="240" w:line="360" w:lineRule="auto"/>
              <w:rPr>
                <w:rFonts w:asciiTheme="majorBidi" w:hAnsiTheme="majorBidi" w:cstheme="majorBidi"/>
              </w:rPr>
            </w:pPr>
            <w:r>
              <w:rPr>
                <w:rFonts w:asciiTheme="majorBidi" w:hAnsiTheme="majorBidi" w:cstheme="majorBidi"/>
                <w:b/>
                <w:bCs/>
              </w:rPr>
              <w:t>Date                 :</w:t>
            </w:r>
            <w:r>
              <w:rPr>
                <w:rFonts w:asciiTheme="majorBidi" w:hAnsiTheme="majorBidi" w:cstheme="majorBidi"/>
              </w:rPr>
              <w:t xml:space="preserve"> 2023-12-05 </w:t>
            </w:r>
          </w:p>
        </w:tc>
      </w:tr>
      <w:tr w:rsidR="00232663" w14:paraId="2B36BE5F" w14:textId="77777777" w:rsidTr="005E5609">
        <w:tc>
          <w:tcPr>
            <w:tcW w:w="9350" w:type="dxa"/>
            <w:tcBorders>
              <w:top w:val="single" w:sz="4" w:space="0" w:color="auto"/>
              <w:left w:val="single" w:sz="4" w:space="0" w:color="auto"/>
              <w:bottom w:val="single" w:sz="4" w:space="0" w:color="auto"/>
              <w:right w:val="single" w:sz="4" w:space="0" w:color="auto"/>
            </w:tcBorders>
            <w:hideMark/>
          </w:tcPr>
          <w:p w14:paraId="6C16DA76" w14:textId="77777777" w:rsidR="00232663" w:rsidRDefault="00232663" w:rsidP="005E5609">
            <w:pPr>
              <w:spacing w:before="240" w:line="360" w:lineRule="auto"/>
              <w:rPr>
                <w:rFonts w:asciiTheme="majorBidi" w:hAnsiTheme="majorBidi" w:cstheme="majorBidi"/>
              </w:rPr>
            </w:pPr>
            <w:r>
              <w:rPr>
                <w:noProof/>
              </w:rPr>
              <w:drawing>
                <wp:anchor distT="0" distB="0" distL="114300" distR="114300" simplePos="0" relativeHeight="251662336" behindDoc="1" locked="0" layoutInCell="1" allowOverlap="1" wp14:anchorId="651B5E94" wp14:editId="66083E63">
                  <wp:simplePos x="0" y="0"/>
                  <wp:positionH relativeFrom="column">
                    <wp:posOffset>1852295</wp:posOffset>
                  </wp:positionH>
                  <wp:positionV relativeFrom="paragraph">
                    <wp:posOffset>429260</wp:posOffset>
                  </wp:positionV>
                  <wp:extent cx="1653540" cy="189230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3540" cy="1892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654E4802" wp14:editId="072D7216">
                      <wp:simplePos x="0" y="0"/>
                      <wp:positionH relativeFrom="column">
                        <wp:posOffset>1423670</wp:posOffset>
                      </wp:positionH>
                      <wp:positionV relativeFrom="paragraph">
                        <wp:posOffset>2410460</wp:posOffset>
                      </wp:positionV>
                      <wp:extent cx="2562225" cy="167005"/>
                      <wp:effectExtent l="0" t="0" r="9525" b="0"/>
                      <wp:wrapTopAndBottom/>
                      <wp:docPr id="6" name="Text Box 6"/>
                      <wp:cNvGraphicFramePr/>
                      <a:graphic xmlns:a="http://schemas.openxmlformats.org/drawingml/2006/main">
                        <a:graphicData uri="http://schemas.microsoft.com/office/word/2010/wordprocessingShape">
                          <wps:wsp>
                            <wps:cNvSpPr txBox="1"/>
                            <wps:spPr>
                              <a:xfrm>
                                <a:off x="0" y="0"/>
                                <a:ext cx="2562225" cy="160655"/>
                              </a:xfrm>
                              <a:prstGeom prst="rect">
                                <a:avLst/>
                              </a:prstGeom>
                              <a:solidFill>
                                <a:prstClr val="white"/>
                              </a:solidFill>
                              <a:ln>
                                <a:noFill/>
                              </a:ln>
                            </wps:spPr>
                            <wps:txbx>
                              <w:txbxContent>
                                <w:p w14:paraId="5E7F375B" w14:textId="77777777" w:rsidR="00232663" w:rsidRDefault="00232663" w:rsidP="00232663">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wps:txbx>
                            <wps:bodyPr rot="0" spcFirstLastPara="0" vertOverflow="clip" horzOverflow="clip"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654E4802" id="_x0000_t202" coordsize="21600,21600" o:spt="202" path="m,l,21600r21600,l21600,xe">
                      <v:stroke joinstyle="miter"/>
                      <v:path gradientshapeok="t" o:connecttype="rect"/>
                    </v:shapetype>
                    <v:shape id="Text Box 6" o:spid="_x0000_s1026" type="#_x0000_t202" style="position:absolute;margin-left:112.1pt;margin-top:189.8pt;width:201.75pt;height:1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" stroked="f">
                      <v:textbox style="mso-fit-shape-to-text:t" inset="0,0,0,0">
                        <w:txbxContent>
                          <w:p w14:paraId="5E7F375B" w14:textId="77777777" w:rsidR="00232663" w:rsidRDefault="00232663" w:rsidP="00232663">
                            <w:pPr>
                              <w:jc w:val="center"/>
                              <w:rPr>
                                <w:sz w:val="22"/>
                                <w:szCs w:val="22"/>
                              </w:rPr>
                            </w:pPr>
                            <w:r>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Pr>
                                <w:sz w:val="22"/>
                                <w:szCs w:val="22"/>
                              </w:rPr>
                              <w:t>1</w:t>
                            </w:r>
                            <w:r>
                              <w:rPr>
                                <w:sz w:val="22"/>
                                <w:szCs w:val="22"/>
                              </w:rPr>
                              <w:fldChar w:fldCharType="end"/>
                            </w:r>
                            <w:r>
                              <w:rPr>
                                <w:sz w:val="22"/>
                                <w:szCs w:val="22"/>
                              </w:rPr>
                              <w:t>: Chest X-ray- TIFF Version</w:t>
                            </w:r>
                          </w:p>
                        </w:txbxContent>
                      </v:textbox>
                      <w10:wrap type="topAndBottom"/>
                    </v:shape>
                  </w:pict>
                </mc:Fallback>
              </mc:AlternateContent>
            </w:r>
            <w:r>
              <w:rPr>
                <w:rFonts w:asciiTheme="majorBidi" w:hAnsiTheme="majorBidi" w:cstheme="majorBidi"/>
                <w:b/>
                <w:bCs/>
              </w:rPr>
              <w:t>X-ray Number :</w:t>
            </w:r>
            <w:r>
              <w:rPr>
                <w:rFonts w:asciiTheme="majorBidi" w:hAnsiTheme="majorBidi" w:cstheme="majorBidi"/>
              </w:rPr>
              <w:t xml:space="preserve"> 52587412</w:t>
            </w:r>
          </w:p>
          <w:p w14:paraId="43C7CDE3" w14:textId="77777777" w:rsidR="00232663" w:rsidRDefault="00232663" w:rsidP="005E5609">
            <w:pPr>
              <w:spacing w:line="360" w:lineRule="auto"/>
              <w:rPr>
                <w:rFonts w:asciiTheme="majorBidi" w:hAnsiTheme="majorBidi" w:cstheme="majorBidi"/>
                <w:b/>
                <w:bCs/>
              </w:rPr>
            </w:pPr>
            <w:r>
              <w:rPr>
                <w:rFonts w:asciiTheme="majorBidi" w:hAnsiTheme="majorBidi" w:cstheme="majorBidi"/>
                <w:b/>
                <w:bCs/>
              </w:rPr>
              <w:t>READINGS :</w:t>
            </w:r>
          </w:p>
          <w:p w14:paraId="63326264" w14:textId="77777777" w:rsidR="00232663" w:rsidRDefault="00232663" w:rsidP="00232663">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 xml:space="preserve">Lungs : </w:t>
            </w:r>
            <w:r>
              <w:rPr>
                <w:rFonts w:asciiTheme="majorBidi" w:hAnsiTheme="majorBidi" w:cstheme="majorBidi"/>
                <w:sz w:val="24"/>
                <w:szCs w:val="24"/>
              </w:rPr>
              <w:t>Clear and well-inflated; no signs of pneumonia, pneumothorax, or effusion.</w:t>
            </w:r>
          </w:p>
          <w:p w14:paraId="1EF589DF" w14:textId="77777777" w:rsidR="00232663" w:rsidRDefault="00232663" w:rsidP="00232663">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Heart :</w:t>
            </w:r>
            <w:r>
              <w:rPr>
                <w:rFonts w:asciiTheme="majorBidi" w:hAnsiTheme="majorBidi" w:cstheme="majorBidi"/>
                <w:sz w:val="24"/>
                <w:szCs w:val="24"/>
              </w:rPr>
              <w:t xml:space="preserve"> Normal size and shape; cardiac silhouette within normal limits; no cardiomegaly or pericardial effusion.</w:t>
            </w:r>
            <w:r>
              <w:rPr>
                <w:rFonts w:asciiTheme="majorBidi" w:hAnsiTheme="majorBidi" w:cstheme="majorBidi"/>
                <w:noProof/>
                <w:sz w:val="24"/>
                <w:szCs w:val="24"/>
              </w:rPr>
              <w:t xml:space="preserve"> </w:t>
            </w:r>
          </w:p>
          <w:p w14:paraId="4CB6E6EF" w14:textId="77777777" w:rsidR="00232663" w:rsidRDefault="00232663" w:rsidP="00232663">
            <w:pPr>
              <w:pStyle w:val="ListParagraph"/>
              <w:numPr>
                <w:ilvl w:val="0"/>
                <w:numId w:val="2"/>
              </w:numPr>
              <w:spacing w:line="360" w:lineRule="auto"/>
              <w:rPr>
                <w:rFonts w:asciiTheme="majorBidi" w:hAnsiTheme="majorBidi" w:cstheme="majorBidi"/>
                <w:sz w:val="24"/>
                <w:szCs w:val="24"/>
              </w:rPr>
            </w:pPr>
            <w:r>
              <w:rPr>
                <w:rFonts w:asciiTheme="majorBidi" w:hAnsiTheme="majorBidi" w:cstheme="majorBidi"/>
                <w:b/>
                <w:bCs/>
                <w:sz w:val="24"/>
                <w:szCs w:val="24"/>
              </w:rPr>
              <w:t>Diaphragms :</w:t>
            </w:r>
            <w:r>
              <w:rPr>
                <w:rFonts w:asciiTheme="majorBidi" w:hAnsiTheme="majorBidi" w:cstheme="majorBidi"/>
                <w:sz w:val="24"/>
                <w:szCs w:val="24"/>
              </w:rPr>
              <w:t xml:space="preserve"> Well-defined and even; no elevation or depression.</w:t>
            </w:r>
          </w:p>
          <w:p w14:paraId="1FC63E23" w14:textId="77777777" w:rsidR="00232663" w:rsidRDefault="00232663" w:rsidP="00232663">
            <w:pPr>
              <w:pStyle w:val="ListParagraph"/>
              <w:numPr>
                <w:ilvl w:val="0"/>
                <w:numId w:val="2"/>
              </w:numPr>
              <w:spacing w:line="360" w:lineRule="auto"/>
              <w:rPr>
                <w:rFonts w:asciiTheme="majorBidi" w:hAnsiTheme="majorBidi" w:cstheme="majorBidi"/>
                <w:b/>
                <w:bCs/>
                <w:sz w:val="24"/>
                <w:szCs w:val="24"/>
              </w:rPr>
            </w:pPr>
            <w:r>
              <w:rPr>
                <w:rFonts w:asciiTheme="majorBidi" w:hAnsiTheme="majorBidi" w:cstheme="majorBidi"/>
                <w:b/>
                <w:bCs/>
                <w:sz w:val="24"/>
                <w:szCs w:val="24"/>
              </w:rPr>
              <w:t>Bones :</w:t>
            </w:r>
            <w:r>
              <w:rPr>
                <w:rFonts w:asciiTheme="majorBidi" w:hAnsiTheme="majorBidi" w:cstheme="majorBidi"/>
                <w:sz w:val="24"/>
                <w:szCs w:val="24"/>
              </w:rPr>
              <w:t xml:space="preserve"> Normal appearance; no fractures or dislocations.</w:t>
            </w:r>
          </w:p>
          <w:p w14:paraId="134A79FE" w14:textId="77777777" w:rsidR="00232663" w:rsidRDefault="00232663" w:rsidP="00232663">
            <w:pPr>
              <w:pStyle w:val="ListParagraph"/>
              <w:numPr>
                <w:ilvl w:val="0"/>
                <w:numId w:val="2"/>
              </w:numPr>
              <w:spacing w:after="120" w:line="360" w:lineRule="auto"/>
              <w:rPr>
                <w:rFonts w:asciiTheme="majorBidi" w:hAnsiTheme="majorBidi" w:cstheme="majorBidi"/>
                <w:b/>
                <w:bCs/>
                <w:sz w:val="24"/>
                <w:szCs w:val="24"/>
              </w:rPr>
            </w:pPr>
            <w:r>
              <w:rPr>
                <w:rFonts w:asciiTheme="majorBidi" w:hAnsiTheme="majorBidi" w:cstheme="majorBidi"/>
                <w:b/>
                <w:bCs/>
                <w:sz w:val="24"/>
                <w:szCs w:val="24"/>
              </w:rPr>
              <w:t>Soft Tissues :</w:t>
            </w:r>
            <w:r>
              <w:rPr>
                <w:rFonts w:asciiTheme="majorBidi" w:hAnsiTheme="majorBidi" w:cstheme="majorBidi"/>
                <w:sz w:val="24"/>
                <w:szCs w:val="24"/>
              </w:rPr>
              <w:t xml:space="preserve"> Normal appearance in the chest area.</w:t>
            </w:r>
          </w:p>
        </w:tc>
      </w:tr>
      <w:tr w:rsidR="00232663" w14:paraId="172798BE" w14:textId="77777777" w:rsidTr="005E5609">
        <w:tc>
          <w:tcPr>
            <w:tcW w:w="9350" w:type="dxa"/>
            <w:tcBorders>
              <w:top w:val="single" w:sz="4" w:space="0" w:color="auto"/>
              <w:left w:val="single" w:sz="4" w:space="0" w:color="auto"/>
              <w:bottom w:val="single" w:sz="4" w:space="0" w:color="auto"/>
              <w:right w:val="single" w:sz="4" w:space="0" w:color="auto"/>
            </w:tcBorders>
            <w:hideMark/>
          </w:tcPr>
          <w:p w14:paraId="6E3205B8" w14:textId="77777777" w:rsidR="00232663" w:rsidRDefault="00232663" w:rsidP="005E5609">
            <w:pPr>
              <w:spacing w:before="240" w:line="600" w:lineRule="auto"/>
              <w:rPr>
                <w:rFonts w:asciiTheme="majorBidi" w:hAnsiTheme="majorBidi" w:cstheme="majorBidi"/>
                <w:b/>
                <w:bCs/>
              </w:rPr>
            </w:pPr>
            <w:r>
              <w:rPr>
                <w:rFonts w:asciiTheme="majorBidi" w:hAnsiTheme="majorBidi" w:cstheme="majorBidi"/>
                <w:b/>
                <w:bCs/>
              </w:rPr>
              <w:t xml:space="preserve">RECOMMENDATIONS : </w:t>
            </w:r>
          </w:p>
          <w:p w14:paraId="1012616D" w14:textId="77777777" w:rsidR="00232663" w:rsidRDefault="00232663" w:rsidP="005E5609">
            <w:pPr>
              <w:spacing w:line="600" w:lineRule="auto"/>
              <w:rPr>
                <w:rFonts w:asciiTheme="majorBidi" w:hAnsiTheme="majorBidi" w:cstheme="majorBidi"/>
              </w:rPr>
            </w:pPr>
            <w:r>
              <w:rPr>
                <w:rFonts w:asciiTheme="majorBidi" w:hAnsiTheme="majorBidi" w:cstheme="majorBidi"/>
              </w:rPr>
              <w:t>No further evaluation is required at this time.</w:t>
            </w:r>
          </w:p>
          <w:p w14:paraId="2C30568F" w14:textId="77777777" w:rsidR="00232663" w:rsidRDefault="00232663" w:rsidP="005E5609">
            <w:pPr>
              <w:spacing w:line="600" w:lineRule="auto"/>
              <w:rPr>
                <w:rFonts w:asciiTheme="majorBidi" w:hAnsiTheme="majorBidi" w:cstheme="majorBidi"/>
              </w:rPr>
            </w:pPr>
            <w:r>
              <w:rPr>
                <w:rFonts w:asciiTheme="majorBidi" w:hAnsiTheme="majorBidi" w:cstheme="majorBidi"/>
                <w:b/>
                <w:bCs/>
              </w:rPr>
              <w:t>ADDITIONAL NOTES :</w:t>
            </w:r>
            <w:r>
              <w:rPr>
                <w:rFonts w:asciiTheme="majorBidi" w:hAnsiTheme="majorBidi" w:cstheme="majorBidi"/>
              </w:rPr>
              <w:t xml:space="preserve"> </w:t>
            </w:r>
          </w:p>
          <w:p w14:paraId="55757C1F" w14:textId="77777777" w:rsidR="00232663" w:rsidRDefault="00232663" w:rsidP="005E5609">
            <w:pPr>
              <w:spacing w:line="600" w:lineRule="auto"/>
              <w:rPr>
                <w:rFonts w:asciiTheme="majorBidi" w:hAnsiTheme="majorBidi" w:cstheme="majorBidi"/>
              </w:rPr>
            </w:pPr>
            <w:r>
              <w:rPr>
                <w:rFonts w:asciiTheme="majorBidi" w:hAnsiTheme="majorBidi" w:cstheme="majorBidi"/>
              </w:rPr>
              <w:t>None.</w:t>
            </w:r>
          </w:p>
        </w:tc>
      </w:tr>
    </w:tbl>
    <w:p w14:paraId="43D2737C" w14:textId="7A73E7F3" w:rsidR="00667E1D" w:rsidRDefault="00232663" w:rsidP="00232663">
      <w:pPr>
        <w:spacing w:after="160" w:line="259" w:lineRule="auto"/>
      </w:pPr>
      <w:r>
        <w:br w:type="page"/>
      </w:r>
    </w:p>
    <w:p w14:paraId="74B4006B" w14:textId="44D78AB3"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 xml:space="preserve">The Northwind sample database (Northwind.mdb) is included with all versions of Access. It provides data you can experiment with and </w:t>
      </w:r>
      <w:commentRangeStart w:id="8"/>
      <w:commentRangeStart w:id="9"/>
      <w:r>
        <w:rPr>
          <w:rFonts w:ascii="Calibri" w:hAnsi="Calibri"/>
          <w:sz w:val="20"/>
          <w:szCs w:val="20"/>
          <w:lang w:val="it-IT"/>
        </w:rPr>
        <w:t>database</w:t>
      </w:r>
      <w:commentRangeEnd w:id="8"/>
      <w:r w:rsidR="00642E0E">
        <w:rPr>
          <w:rStyle w:val="CommentReference"/>
        </w:rPr>
        <w:commentReference w:id="8"/>
      </w:r>
      <w:commentRangeEnd w:id="9"/>
      <w:r w:rsidR="00642E0E">
        <w:rPr>
          <w:rStyle w:val="CommentReference"/>
        </w:rPr>
        <w:commentReference w:id="9"/>
      </w:r>
      <w:r>
        <w:rPr>
          <w:rFonts w:ascii="Calibri" w:hAnsi="Calibri"/>
          <w:sz w:val="20"/>
          <w:szCs w:val="20"/>
          <w:lang w:val="it-IT"/>
        </w:rPr>
        <w:t xml:space="preserv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137D6ACF" w14:textId="4D774E28"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Content>
        <w:sdt>
          <w:sdtPr>
            <w:rPr>
              <w:rtl/>
            </w:rPr>
            <w:id w:val="-30113943"/>
            <w:placeholder>
              <w:docPart w:val="68981AE098EC404D8FA88428092F8694"/>
            </w:placeholder>
          </w:sdt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000000"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commentRangeStart w:id="10"/>
      <w:r w:rsidRPr="000A543A">
        <w:rPr>
          <w:u w:val="dash"/>
        </w:rPr>
        <w:t>Adventure</w:t>
      </w:r>
      <w:commentRangeEnd w:id="10"/>
      <w:r w:rsidR="007B2972">
        <w:rPr>
          <w:rStyle w:val="CommentReference"/>
        </w:rPr>
        <w:commentReference w:id="10"/>
      </w:r>
      <w:r w:rsidRPr="000A543A">
        <w:rPr>
          <w:u w:val="dash"/>
        </w:rPr>
        <w:t xml:space="preserve"> Works Cycles</w:t>
      </w:r>
      <w:r>
        <w:t xml:space="preserve">, the </w:t>
      </w:r>
      <w:r>
        <w:rPr>
          <w:u w:val="dashDotDotHeavy"/>
        </w:rPr>
        <w:t>fictitious company</w:t>
      </w:r>
      <w:r>
        <w:t xml:space="preserve"> on which the </w:t>
      </w:r>
      <w:proofErr w:type="spellStart"/>
      <w:r w:rsidRPr="000A543A">
        <w:rPr>
          <w:u w:val="dashDotHeavy"/>
        </w:rPr>
        <w:t>AdventureWorks</w:t>
      </w:r>
      <w:proofErr w:type="spellEnd"/>
      <w:r w:rsidRPr="000A543A">
        <w:t xml:space="preserve"> sample</w:t>
      </w:r>
      <w:r>
        <w:t xml:space="preserve"> </w:t>
      </w:r>
      <w:r w:rsidRPr="000A543A">
        <w:t>databases are based</w:t>
      </w:r>
      <w:r>
        <w:t xml:space="preserve">, is a large, </w:t>
      </w:r>
      <w:r w:rsidRPr="000A543A">
        <w:rPr>
          <w:u w:val="dashedHeavy"/>
        </w:rPr>
        <w:t>multinational</w:t>
      </w:r>
      <w:r>
        <w:t xml:space="preserve"> </w:t>
      </w:r>
      <w:r w:rsidRPr="000A543A">
        <w:t>manufacturing</w:t>
      </w:r>
      <w:r>
        <w:t xml:space="preserve"> </w:t>
      </w:r>
      <w:r w:rsidRPr="000A543A">
        <w:rPr>
          <w:u w:val="wavyDouble"/>
        </w:rPr>
        <w:t>company</w:t>
      </w:r>
      <w:r>
        <w:t xml:space="preserve">. The company </w:t>
      </w:r>
      <w:r>
        <w:rPr>
          <w:u w:val="wavyHeavy"/>
        </w:rPr>
        <w:t>manufactures</w:t>
      </w:r>
      <w:r>
        <w:t xml:space="preserve"> and </w:t>
      </w:r>
      <w:r>
        <w:rPr>
          <w:u w:val="dashLong"/>
        </w:rPr>
        <w:t>sells metal</w:t>
      </w:r>
      <w:r>
        <w:t xml:space="preserve"> and </w:t>
      </w:r>
      <w:r>
        <w:rPr>
          <w:u w:val="dashLongHeavy"/>
        </w:rPr>
        <w:t>composite</w:t>
      </w:r>
      <w:r>
        <w:t xml:space="preserve"> bicycles to </w:t>
      </w:r>
      <w:r>
        <w:rPr>
          <w:u w:val="dotDash"/>
        </w:rPr>
        <w:t>North</w:t>
      </w:r>
      <w:r>
        <w:t xml:space="preserve">, </w:t>
      </w:r>
      <w:r>
        <w:rPr>
          <w:u w:val="dotDotDash"/>
        </w:rPr>
        <w:t>European</w:t>
      </w:r>
      <w:r>
        <w:t xml:space="preserve"> and </w:t>
      </w:r>
      <w:r>
        <w:rPr>
          <w:u w:val="dotted"/>
        </w:rPr>
        <w:t>Asian</w:t>
      </w:r>
      <w:r>
        <w:t xml:space="preserve"> commercial markets. While its </w:t>
      </w:r>
      <w:r>
        <w:rPr>
          <w:u w:val="dottedHeavy"/>
        </w:rPr>
        <w:t>base operation</w:t>
      </w:r>
      <w:r>
        <w:t xml:space="preserve"> is located in </w:t>
      </w:r>
      <w:r>
        <w:rPr>
          <w:u w:val="double"/>
        </w:rPr>
        <w:t>Bothell</w:t>
      </w:r>
      <w:r>
        <w:t xml:space="preserve">, </w:t>
      </w:r>
      <w:r>
        <w:rPr>
          <w:u w:val="single"/>
        </w:rPr>
        <w:t>Washington</w:t>
      </w:r>
      <w:r>
        <w:t xml:space="preserve"> with 290 </w:t>
      </w:r>
      <w:r>
        <w:rPr>
          <w:u w:val="thick"/>
        </w:rPr>
        <w:t>employees</w:t>
      </w:r>
      <w:r>
        <w:t xml:space="preserve">, several regional sales teams are </w:t>
      </w:r>
      <w:r>
        <w:rPr>
          <w:u w:val="wave"/>
        </w:rPr>
        <w:t>located throughout</w:t>
      </w:r>
      <w:r>
        <w:t xml:space="preserve"> their </w:t>
      </w:r>
      <w:r>
        <w:rPr>
          <w:u w:val="words"/>
        </w:rPr>
        <w:t>market base</w:t>
      </w:r>
      <w:r>
        <w:t>.</w:t>
      </w:r>
    </w:p>
    <w:p w14:paraId="2EFAEB50" w14:textId="6B222C9C" w:rsidR="000A543A" w:rsidRDefault="000A543A" w:rsidP="00C77CE5">
      <w:pPr>
        <w:spacing w:after="120"/>
        <w:rPr>
          <w:rFonts w:ascii="Calibri" w:hAnsi="Calibri"/>
          <w:color w:val="333333"/>
          <w:sz w:val="20"/>
          <w:szCs w:val="20"/>
          <w:lang w:eastAsia="fr-FR"/>
        </w:rPr>
      </w:pPr>
      <w:r>
        <w:t xml:space="preserve">Adventure Works Cycles, the fictitious company on which the </w:t>
      </w:r>
      <w:proofErr w:type="spellStart"/>
      <w:r>
        <w:t>AdventureWorks</w:t>
      </w:r>
      <w:proofErr w:type="spellEnd"/>
      <w:r>
        <w:t xml:space="preserve"> sample </w:t>
      </w:r>
      <w:r w:rsidRPr="000A543A">
        <w:rPr>
          <w:dstrike/>
        </w:rPr>
        <w:t>databases are based, is a large</w:t>
      </w:r>
      <w:r>
        <w:t>, multinational manufacturing company.</w:t>
      </w:r>
    </w:p>
    <w:sectPr w:rsidR="000A54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malatha Chiranjeevulu" w:date="2021-08-26T11:32:00Z" w:initials="HC">
    <w:p w14:paraId="1A480264" w14:textId="787AFCA3" w:rsidR="004B244C" w:rsidRDefault="004B244C">
      <w:pPr>
        <w:pStyle w:val="CommentText"/>
      </w:pPr>
      <w:r>
        <w:rPr>
          <w:rStyle w:val="CommentReference"/>
        </w:rPr>
        <w:annotationRef/>
      </w:r>
      <w:r w:rsidR="00642E0E">
        <w:t>Add the company name</w:t>
      </w:r>
    </w:p>
  </w:comment>
  <w:comment w:id="1" w:author="Hemalatha Chiranjeevulu" w:date="2021-08-26T12:06:00Z" w:initials="HC">
    <w:p w14:paraId="6FBB8164" w14:textId="2E31D088" w:rsidR="00642E0E" w:rsidRDefault="00642E0E">
      <w:pPr>
        <w:pStyle w:val="CommentText"/>
      </w:pPr>
      <w:r>
        <w:rPr>
          <w:rStyle w:val="CommentReference"/>
        </w:rPr>
        <w:annotationRef/>
      </w:r>
      <w:r>
        <w:t>Added the company name</w:t>
      </w:r>
    </w:p>
  </w:comment>
  <w:comment w:id="5" w:author="Hemalatha Chiranjeevulu" w:date="2021-08-26T12:07:00Z" w:initials="HC">
    <w:p w14:paraId="4819B597" w14:textId="7C6B4C38" w:rsidR="00642E0E" w:rsidRDefault="00642E0E">
      <w:pPr>
        <w:pStyle w:val="CommentText"/>
      </w:pPr>
      <w:r>
        <w:rPr>
          <w:rStyle w:val="CommentReference"/>
        </w:rPr>
        <w:annotationRef/>
      </w:r>
      <w:r>
        <w:t>Is this right product no?</w:t>
      </w:r>
    </w:p>
  </w:comment>
  <w:comment w:id="6" w:author="Hemalatha Chiranjeevulu" w:date="2021-08-26T12:08:00Z" w:initials="HC">
    <w:p w14:paraId="1C4B6B8E" w14:textId="6C04C153" w:rsidR="00642E0E" w:rsidRDefault="00642E0E">
      <w:pPr>
        <w:pStyle w:val="CommentText"/>
      </w:pPr>
      <w:r>
        <w:rPr>
          <w:rStyle w:val="CommentReference"/>
        </w:rPr>
        <w:annotationRef/>
      </w:r>
      <w:r>
        <w:t>No, Modify the product no as BKM56748</w:t>
      </w:r>
    </w:p>
  </w:comment>
  <w:comment w:id="7" w:author="Hemalatha Chiranjeevulu" w:date="2021-08-26T12:10:00Z" w:initials="HC">
    <w:p w14:paraId="7E4EF426" w14:textId="1E96E82A" w:rsidR="00642E0E" w:rsidRDefault="00642E0E">
      <w:pPr>
        <w:pStyle w:val="CommentText"/>
      </w:pPr>
      <w:r>
        <w:rPr>
          <w:rStyle w:val="CommentReference"/>
        </w:rPr>
        <w:annotationRef/>
      </w:r>
      <w:r>
        <w:t>Modified the product no</w:t>
      </w:r>
    </w:p>
  </w:comment>
  <w:comment w:id="8" w:author="Hemalatha Chiranjeevulu" w:date="2021-08-26T12:11:00Z" w:initials="HC">
    <w:p w14:paraId="0D798591" w14:textId="145E640E" w:rsidR="00642E0E" w:rsidRDefault="00642E0E">
      <w:pPr>
        <w:pStyle w:val="CommentText"/>
      </w:pPr>
      <w:r>
        <w:rPr>
          <w:rStyle w:val="CommentReference"/>
        </w:rPr>
        <w:annotationRef/>
      </w:r>
      <w:r>
        <w:t>Add some more content about Northwind Database</w:t>
      </w:r>
    </w:p>
  </w:comment>
  <w:comment w:id="9" w:author="Hemalatha Chiranjeevulu" w:date="2021-08-26T12:11:00Z" w:initials="HC">
    <w:p w14:paraId="043127E9" w14:textId="57F6C6C1" w:rsidR="00642E0E" w:rsidRDefault="00642E0E">
      <w:pPr>
        <w:pStyle w:val="CommentText"/>
      </w:pPr>
      <w:r>
        <w:rPr>
          <w:rStyle w:val="CommentReference"/>
        </w:rPr>
        <w:annotationRef/>
      </w:r>
      <w:r>
        <w:t>Added more content</w:t>
      </w:r>
    </w:p>
  </w:comment>
  <w:comment w:id="10" w:author="Hemalatha Chiranjeevulu" w:date="2021-08-26T12:13:00Z" w:initials="HC">
    <w:p w14:paraId="37123AD0" w14:textId="66A24916" w:rsidR="007B2972" w:rsidRDefault="007B2972">
      <w:pPr>
        <w:pStyle w:val="CommentText"/>
      </w:pPr>
      <w:r>
        <w:rPr>
          <w:rStyle w:val="CommentReference"/>
        </w:rPr>
        <w:annotationRef/>
      </w:r>
      <w:r>
        <w:t>Change the Adventure as Adventures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480264" w15:done="0"/>
  <w15:commentEx w15:paraId="6FBB8164" w15:paraIdParent="1A480264" w15:done="0"/>
  <w15:commentEx w15:paraId="4819B597" w15:done="0"/>
  <w15:commentEx w15:paraId="1C4B6B8E" w15:paraIdParent="4819B597" w15:done="0"/>
  <w15:commentEx w15:paraId="7E4EF426" w15:paraIdParent="4819B597" w15:done="0"/>
  <w15:commentEx w15:paraId="0D798591" w15:done="0"/>
  <w15:commentEx w15:paraId="043127E9" w15:paraIdParent="0D798591" w15:done="0"/>
  <w15:commentEx w15:paraId="37123A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1FA66" w16cex:dateUtc="2021-08-26T06:02:00Z"/>
  <w16cex:commentExtensible w16cex:durableId="24D20242" w16cex:dateUtc="2021-08-26T06:36:00Z"/>
  <w16cex:commentExtensible w16cex:durableId="24D2026F" w16cex:dateUtc="2021-08-26T06:37:00Z"/>
  <w16cex:commentExtensible w16cex:durableId="24D202B6" w16cex:dateUtc="2021-08-26T06:38:00Z"/>
  <w16cex:commentExtensible w16cex:durableId="24D2034B" w16cex:dateUtc="2021-08-26T06:40:00Z"/>
  <w16cex:commentExtensible w16cex:durableId="24D2036D" w16cex:dateUtc="2021-08-26T06:41:00Z"/>
  <w16cex:commentExtensible w16cex:durableId="24D20385" w16cex:dateUtc="2021-08-26T06:41:00Z"/>
  <w16cex:commentExtensible w16cex:durableId="24D203E3" w16cex:dateUtc="2021-08-26T0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480264" w16cid:durableId="24D1FA66"/>
  <w16cid:commentId w16cid:paraId="6FBB8164" w16cid:durableId="24D20242"/>
  <w16cid:commentId w16cid:paraId="4819B597" w16cid:durableId="24D2026F"/>
  <w16cid:commentId w16cid:paraId="1C4B6B8E" w16cid:durableId="24D202B6"/>
  <w16cid:commentId w16cid:paraId="7E4EF426" w16cid:durableId="24D2034B"/>
  <w16cid:commentId w16cid:paraId="0D798591" w16cid:durableId="24D2036D"/>
  <w16cid:commentId w16cid:paraId="043127E9" w16cid:durableId="24D20385"/>
  <w16cid:commentId w16cid:paraId="37123AD0" w16cid:durableId="24D20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619D8" w14:textId="77777777" w:rsidR="0056133F" w:rsidRDefault="0056133F" w:rsidP="008139AA">
      <w:r>
        <w:separator/>
      </w:r>
    </w:p>
  </w:endnote>
  <w:endnote w:type="continuationSeparator" w:id="0">
    <w:p w14:paraId="332F8372" w14:textId="77777777" w:rsidR="0056133F" w:rsidRDefault="0056133F"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2B0B071-154B-4899-A913-D31FD2382D36}"/>
    <w:embedBold r:id="rId2" w:fontKey="{7E488943-39C4-4064-9E2D-47EFA22780F4}"/>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3CF2570B-1926-4C93-A55C-597D695A114C}"/>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2E4FFB52-696A-4862-8416-58041029BC1E}"/>
  </w:font>
  <w:font w:name="Cambria Math">
    <w:panose1 w:val="02040503050406030204"/>
    <w:charset w:val="00"/>
    <w:family w:val="roman"/>
    <w:pitch w:val="variable"/>
    <w:sig w:usb0="E00006FF" w:usb1="420024FF" w:usb2="02000000" w:usb3="00000000" w:csb0="0000019F" w:csb1="00000000"/>
    <w:embedRegular r:id="rId5" w:fontKey="{7B6C4567-1683-4819-A5E9-144889670D7E}"/>
    <w:embedItalic r:id="rId6" w:fontKey="{6296AD74-4E30-4E48-B32F-46986475A1F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34C4F" w14:textId="77777777" w:rsidR="0056133F" w:rsidRDefault="0056133F" w:rsidP="008139AA">
      <w:r>
        <w:separator/>
      </w:r>
    </w:p>
  </w:footnote>
  <w:footnote w:type="continuationSeparator" w:id="0">
    <w:p w14:paraId="128F1AF6" w14:textId="77777777" w:rsidR="0056133F" w:rsidRDefault="0056133F"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DA14698"/>
    <w:multiLevelType w:val="hybridMultilevel"/>
    <w:tmpl w:val="F9C48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186291189">
    <w:abstractNumId w:val="0"/>
  </w:num>
  <w:num w:numId="2" w16cid:durableId="20017441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malatha Chiranjeevulu">
    <w15:presenceInfo w15:providerId="AD" w15:userId="S::hemalatha.chiranjeevulu@syncfusion.com::368a81d9-f7ef-4b36-9b60-a82521a1bf2c"/>
  </w15:person>
  <w15:person w15:author="Ramaraj Marimuthu">
    <w15:presenceInfo w15:providerId="None" w15:userId="Ramaraj Marimut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32663"/>
    <w:rsid w:val="00252D3F"/>
    <w:rsid w:val="00256A98"/>
    <w:rsid w:val="00393AA2"/>
    <w:rsid w:val="003F7174"/>
    <w:rsid w:val="004B244C"/>
    <w:rsid w:val="004B4CD7"/>
    <w:rsid w:val="004E7B8F"/>
    <w:rsid w:val="00525AD4"/>
    <w:rsid w:val="0056133F"/>
    <w:rsid w:val="005B35BF"/>
    <w:rsid w:val="00642E0E"/>
    <w:rsid w:val="00655490"/>
    <w:rsid w:val="00667E1D"/>
    <w:rsid w:val="006B52F0"/>
    <w:rsid w:val="007B2972"/>
    <w:rsid w:val="007D3AF8"/>
    <w:rsid w:val="008139AA"/>
    <w:rsid w:val="008973AF"/>
    <w:rsid w:val="00985F31"/>
    <w:rsid w:val="00A3705A"/>
    <w:rsid w:val="00A52425"/>
    <w:rsid w:val="00A63E50"/>
    <w:rsid w:val="00A84F0D"/>
    <w:rsid w:val="00AE611F"/>
    <w:rsid w:val="00B25867"/>
    <w:rsid w:val="00B51738"/>
    <w:rsid w:val="00B8578E"/>
    <w:rsid w:val="00C00E65"/>
    <w:rsid w:val="00C11F99"/>
    <w:rsid w:val="00C77CE5"/>
    <w:rsid w:val="00CE3FF8"/>
    <w:rsid w:val="00CF2A44"/>
    <w:rsid w:val="00D17504"/>
    <w:rsid w:val="00D26968"/>
    <w:rsid w:val="00D43187"/>
    <w:rsid w:val="00D50564"/>
    <w:rsid w:val="00D60DEC"/>
    <w:rsid w:val="00D778D1"/>
    <w:rsid w:val="00D84028"/>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 w:type="paragraph" w:styleId="Revision">
    <w:name w:val="Revision"/>
    <w:hidden/>
    <w:uiPriority w:val="99"/>
    <w:semiHidden/>
    <w:rsid w:val="00D17504"/>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32663"/>
    <w:pPr>
      <w:spacing w:after="0" w:line="240" w:lineRule="auto"/>
    </w:pPr>
    <w:rPr>
      <w:rFonts w:ascii="Calibri" w:eastAsia="Calibri" w:hAnsi="Calibri" w:cs="Arial"/>
      <w:sz w:val="20"/>
      <w:szCs w:val="20"/>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801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gi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gif"/><Relationship Id="rId5" Type="http://schemas.openxmlformats.org/officeDocument/2006/relationships/footnotes" Target="footnotes.xml"/><Relationship Id="rId15" Type="http://schemas.microsoft.com/office/2011/relationships/people" Target="people.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4262"/>
    <w:rsid w:val="001D5446"/>
    <w:rsid w:val="0025423C"/>
    <w:rsid w:val="003A69DA"/>
    <w:rsid w:val="003E090D"/>
    <w:rsid w:val="00406136"/>
    <w:rsid w:val="00560EDF"/>
    <w:rsid w:val="008E1E52"/>
    <w:rsid w:val="00A9620B"/>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3</Pages>
  <Words>512</Words>
  <Characters>2919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Dharanitharan Ayyasamy</cp:lastModifiedBy>
  <cp:revision>16</cp:revision>
  <dcterms:created xsi:type="dcterms:W3CDTF">2020-06-22T08:21:00Z</dcterms:created>
  <dcterms:modified xsi:type="dcterms:W3CDTF">2023-12-06T14:28:00Z</dcterms:modified>
</cp:coreProperties>
</file>